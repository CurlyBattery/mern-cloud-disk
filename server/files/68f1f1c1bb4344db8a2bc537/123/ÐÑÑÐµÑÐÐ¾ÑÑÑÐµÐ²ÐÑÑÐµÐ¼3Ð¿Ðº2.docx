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9C7CED" w14:textId="77777777" w:rsidR="00257C87" w:rsidRPr="004A445E" w:rsidRDefault="00257C87" w:rsidP="00257C87">
      <w:pPr>
        <w:jc w:val="center"/>
        <w:rPr>
          <w:b/>
          <w:sz w:val="24"/>
          <w:szCs w:val="24"/>
          <w:lang w:val="en-US"/>
        </w:rPr>
      </w:pPr>
    </w:p>
    <w:p w14:paraId="38716E96" w14:textId="77777777" w:rsidR="00257C87" w:rsidRDefault="00257C87" w:rsidP="00257C87">
      <w:pPr>
        <w:widowControl w:val="0"/>
        <w:ind w:left="0" w:right="-1" w:firstLine="0"/>
        <w:jc w:val="center"/>
        <w:rPr>
          <w:b/>
          <w:sz w:val="40"/>
          <w:szCs w:val="40"/>
        </w:rPr>
      </w:pPr>
    </w:p>
    <w:p w14:paraId="72AC3157" w14:textId="77777777" w:rsidR="00257C87" w:rsidRDefault="00257C87" w:rsidP="00257C87">
      <w:pPr>
        <w:widowControl w:val="0"/>
        <w:ind w:left="0" w:right="-1" w:firstLine="0"/>
        <w:jc w:val="center"/>
        <w:rPr>
          <w:b/>
          <w:sz w:val="40"/>
          <w:szCs w:val="40"/>
        </w:rPr>
      </w:pPr>
    </w:p>
    <w:p w14:paraId="52EDCBA5" w14:textId="77777777" w:rsidR="00257C87" w:rsidRDefault="00257C87" w:rsidP="00257C87">
      <w:pPr>
        <w:widowControl w:val="0"/>
        <w:ind w:left="0" w:right="-1" w:firstLine="0"/>
        <w:jc w:val="center"/>
        <w:rPr>
          <w:b/>
          <w:sz w:val="40"/>
          <w:szCs w:val="40"/>
        </w:rPr>
      </w:pPr>
    </w:p>
    <w:p w14:paraId="07AA484B" w14:textId="77777777" w:rsidR="00257C87" w:rsidRDefault="00257C87" w:rsidP="00257C87">
      <w:pPr>
        <w:widowControl w:val="0"/>
        <w:ind w:left="0" w:right="-1" w:firstLine="0"/>
        <w:jc w:val="center"/>
        <w:rPr>
          <w:b/>
          <w:sz w:val="40"/>
          <w:szCs w:val="40"/>
        </w:rPr>
      </w:pPr>
    </w:p>
    <w:p w14:paraId="2AA4266F" w14:textId="77777777" w:rsidR="00257C87" w:rsidRDefault="00257C87" w:rsidP="00257C87">
      <w:pPr>
        <w:widowControl w:val="0"/>
        <w:ind w:left="0" w:right="-1" w:firstLine="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ОТЧЁТ</w:t>
      </w:r>
    </w:p>
    <w:p w14:paraId="76634B36" w14:textId="77777777" w:rsidR="00257C87" w:rsidRDefault="00257C87" w:rsidP="00257C87">
      <w:pPr>
        <w:widowControl w:val="0"/>
        <w:ind w:left="0" w:right="-1" w:firstLine="0"/>
        <w:jc w:val="center"/>
        <w:rPr>
          <w:b/>
          <w:sz w:val="40"/>
          <w:szCs w:val="40"/>
        </w:rPr>
      </w:pPr>
    </w:p>
    <w:p w14:paraId="5A493D1E" w14:textId="409A60D9" w:rsidR="00257C87" w:rsidRDefault="002B36BF" w:rsidP="00257C87">
      <w:pPr>
        <w:pStyle w:val="af7"/>
        <w:ind w:right="-1"/>
        <w:jc w:val="center"/>
        <w:rPr>
          <w:rFonts w:ascii="GOST type A" w:hAnsi="GOST type A"/>
          <w:i/>
          <w:iCs/>
          <w:sz w:val="36"/>
          <w:szCs w:val="36"/>
        </w:rPr>
      </w:pPr>
      <w:r>
        <w:rPr>
          <w:rFonts w:ascii="GOST type A" w:hAnsi="GOST type A"/>
          <w:i/>
          <w:iCs/>
          <w:sz w:val="36"/>
          <w:szCs w:val="36"/>
        </w:rPr>
        <w:t>ОКЭИ 09.02.07 9024 11</w:t>
      </w:r>
      <w:r w:rsidR="00257C87">
        <w:rPr>
          <w:rFonts w:ascii="GOST type A" w:hAnsi="GOST type A"/>
          <w:i/>
          <w:iCs/>
          <w:sz w:val="36"/>
          <w:szCs w:val="36"/>
        </w:rPr>
        <w:t xml:space="preserve"> </w:t>
      </w:r>
      <w:r w:rsidR="00DA14C1">
        <w:rPr>
          <w:rFonts w:ascii="GOST type A" w:hAnsi="GOST type A"/>
          <w:i/>
          <w:iCs/>
          <w:sz w:val="36"/>
          <w:szCs w:val="36"/>
        </w:rPr>
        <w:t>П</w:t>
      </w:r>
      <w:r w:rsidR="00257C87">
        <w:rPr>
          <w:rFonts w:ascii="GOST type A" w:hAnsi="GOST type A"/>
          <w:i/>
          <w:iCs/>
          <w:sz w:val="36"/>
          <w:szCs w:val="36"/>
        </w:rPr>
        <w:t>П</w:t>
      </w:r>
    </w:p>
    <w:p w14:paraId="46BA9452" w14:textId="77777777" w:rsidR="00257C87" w:rsidRDefault="00257C87" w:rsidP="00257C87">
      <w:pPr>
        <w:pStyle w:val="af7"/>
        <w:ind w:right="-1"/>
        <w:jc w:val="center"/>
        <w:rPr>
          <w:rFonts w:ascii="Times New Roman" w:hAnsi="Times New Roman"/>
          <w:iCs/>
          <w:sz w:val="28"/>
          <w:szCs w:val="28"/>
        </w:rPr>
      </w:pPr>
    </w:p>
    <w:p w14:paraId="7ED8E141" w14:textId="77777777" w:rsidR="00257C87" w:rsidRDefault="00257C87" w:rsidP="00257C87">
      <w:pPr>
        <w:pStyle w:val="af7"/>
        <w:ind w:right="-1"/>
        <w:jc w:val="center"/>
        <w:rPr>
          <w:rFonts w:ascii="Times New Roman" w:hAnsi="Times New Roman"/>
          <w:b/>
          <w:iCs/>
          <w:sz w:val="28"/>
          <w:szCs w:val="28"/>
        </w:rPr>
      </w:pPr>
    </w:p>
    <w:p w14:paraId="61468827" w14:textId="77B642BE" w:rsidR="00257C87" w:rsidRDefault="00000000" w:rsidP="00257C87">
      <w:pPr>
        <w:ind w:left="0" w:right="-1" w:firstLine="0"/>
        <w:jc w:val="center"/>
        <w:rPr>
          <w:sz w:val="32"/>
          <w:szCs w:val="32"/>
        </w:rPr>
      </w:pPr>
      <w:sdt>
        <w:sdtPr>
          <w:rPr>
            <w:rFonts w:ascii="GOST type A" w:hAnsi="GOST type A"/>
            <w:i/>
            <w:iCs/>
            <w:sz w:val="32"/>
            <w:szCs w:val="32"/>
            <w:u w:val="single"/>
          </w:rPr>
          <w:id w:val="-1460787700"/>
          <w:placeholder>
            <w:docPart w:val="2D9C4C684D334C9594243B6B1386CCA9"/>
          </w:placeholder>
        </w:sdtPr>
        <w:sdtContent>
          <w:r w:rsidR="00EA4A6D">
            <w:rPr>
              <w:rFonts w:ascii="GOST type A" w:hAnsi="GOST type A"/>
              <w:i/>
              <w:iCs/>
              <w:sz w:val="32"/>
              <w:szCs w:val="32"/>
              <w:u w:val="single"/>
            </w:rPr>
            <w:t>П</w:t>
          </w:r>
          <w:r w:rsidR="00257C87">
            <w:rPr>
              <w:rFonts w:ascii="GOST type A" w:hAnsi="GOST type A"/>
              <w:i/>
              <w:iCs/>
              <w:sz w:val="32"/>
              <w:szCs w:val="32"/>
              <w:u w:val="single"/>
            </w:rPr>
            <w:t>П 02.01</w:t>
          </w:r>
        </w:sdtContent>
      </w:sdt>
      <w:r w:rsidR="00257C87">
        <w:rPr>
          <w:rFonts w:ascii="GOST type A" w:hAnsi="GOST type A"/>
          <w:i/>
          <w:iCs/>
          <w:sz w:val="32"/>
          <w:szCs w:val="32"/>
          <w:u w:val="single"/>
        </w:rPr>
        <w:t xml:space="preserve"> </w:t>
      </w:r>
      <w:proofErr w:type="spellStart"/>
      <w:r w:rsidR="00EA4A6D">
        <w:rPr>
          <w:rFonts w:ascii="GOST type A" w:hAnsi="GOST type A"/>
          <w:i/>
          <w:iCs/>
          <w:sz w:val="32"/>
          <w:szCs w:val="32"/>
          <w:u w:val="single"/>
        </w:rPr>
        <w:t>Произовдственная</w:t>
      </w:r>
      <w:proofErr w:type="spellEnd"/>
      <w:r w:rsidR="00257C87">
        <w:rPr>
          <w:rFonts w:ascii="GOST type A" w:hAnsi="GOST type A"/>
          <w:i/>
          <w:iCs/>
          <w:sz w:val="32"/>
          <w:szCs w:val="32"/>
          <w:u w:val="single"/>
        </w:rPr>
        <w:t xml:space="preserve"> практика</w:t>
      </w:r>
    </w:p>
    <w:p w14:paraId="69E21EA6" w14:textId="77777777" w:rsidR="00257C87" w:rsidRDefault="00000000" w:rsidP="00257C87">
      <w:pPr>
        <w:ind w:left="0" w:right="-1" w:firstLine="0"/>
        <w:jc w:val="center"/>
        <w:rPr>
          <w:rFonts w:ascii="GOST type A" w:hAnsi="GOST type A"/>
          <w:i/>
          <w:sz w:val="32"/>
          <w:szCs w:val="32"/>
          <w:u w:val="single"/>
        </w:rPr>
      </w:pPr>
      <w:sdt>
        <w:sdtPr>
          <w:rPr>
            <w:rFonts w:ascii="GOST type A" w:hAnsi="GOST type A"/>
            <w:i/>
            <w:sz w:val="32"/>
            <w:szCs w:val="32"/>
            <w:u w:val="single"/>
          </w:rPr>
          <w:id w:val="-697463194"/>
          <w:placeholder>
            <w:docPart w:val="2D9C4C684D334C9594243B6B1386CCA9"/>
          </w:placeholder>
        </w:sdtPr>
        <w:sdtContent>
          <w:r w:rsidR="00257C87">
            <w:rPr>
              <w:rFonts w:cs="Times New Roman"/>
              <w:iCs/>
              <w:sz w:val="32"/>
              <w:szCs w:val="32"/>
            </w:rPr>
            <w:t>По модулю</w:t>
          </w:r>
          <w:r w:rsidR="00257C87">
            <w:rPr>
              <w:rFonts w:ascii="GOST type A" w:hAnsi="GOST type A"/>
              <w:iCs/>
              <w:sz w:val="32"/>
              <w:szCs w:val="32"/>
            </w:rPr>
            <w:t xml:space="preserve"> </w:t>
          </w:r>
          <w:r w:rsidR="00257C87">
            <w:rPr>
              <w:rFonts w:ascii="GOST type A" w:hAnsi="GOST type A"/>
              <w:i/>
              <w:sz w:val="32"/>
              <w:szCs w:val="32"/>
              <w:u w:val="single"/>
            </w:rPr>
            <w:t>ПМ.02 Инструментальные средства разработки программного обеспечения</w:t>
          </w:r>
        </w:sdtContent>
      </w:sdt>
    </w:p>
    <w:p w14:paraId="22BEC862" w14:textId="4ABD0B9F" w:rsidR="00257C87" w:rsidRDefault="00257C87" w:rsidP="00257C87">
      <w:pPr>
        <w:spacing w:before="2280"/>
        <w:ind w:left="0" w:right="-1" w:firstLine="0"/>
        <w:rPr>
          <w:szCs w:val="28"/>
          <w:highlight w:val="green"/>
        </w:rPr>
      </w:pPr>
      <w:r>
        <w:rPr>
          <w:szCs w:val="28"/>
        </w:rPr>
        <w:t xml:space="preserve">Количество листов: </w:t>
      </w:r>
      <w:sdt>
        <w:sdtPr>
          <w:rPr>
            <w:rFonts w:ascii="GOST type A" w:hAnsi="GOST type A"/>
            <w:i/>
            <w:szCs w:val="28"/>
            <w:u w:val="single"/>
          </w:rPr>
          <w:id w:val="-1476055250"/>
          <w:placeholder>
            <w:docPart w:val="2D9C4C684D334C9594243B6B1386CCA9"/>
          </w:placeholder>
        </w:sdtPr>
        <w:sdtEndPr>
          <w:rPr>
            <w:highlight w:val="green"/>
          </w:rPr>
        </w:sdtEndPr>
        <w:sdtContent>
          <w:r w:rsidR="006A6AAA">
            <w:rPr>
              <w:rFonts w:ascii="GOST type A" w:hAnsi="GOST type A"/>
              <w:i/>
              <w:szCs w:val="28"/>
              <w:u w:val="single"/>
            </w:rPr>
            <w:t>33</w:t>
          </w:r>
        </w:sdtContent>
      </w:sdt>
    </w:p>
    <w:p w14:paraId="0C1A17AB" w14:textId="5E49BAC3" w:rsidR="00257C87" w:rsidRDefault="00257C87" w:rsidP="00257C87">
      <w:pPr>
        <w:ind w:left="0" w:right="-1" w:firstLine="0"/>
        <w:rPr>
          <w:szCs w:val="28"/>
        </w:rPr>
      </w:pPr>
      <w:r>
        <w:rPr>
          <w:szCs w:val="28"/>
        </w:rPr>
        <w:t xml:space="preserve">Дата готовности: </w:t>
      </w:r>
      <w:sdt>
        <w:sdtPr>
          <w:rPr>
            <w:rFonts w:ascii="GOST type A" w:hAnsi="GOST type A"/>
            <w:i/>
            <w:szCs w:val="28"/>
            <w:u w:val="single"/>
          </w:rPr>
          <w:id w:val="666061298"/>
          <w:placeholder>
            <w:docPart w:val="2D9C4C684D334C9594243B6B1386CCA9"/>
          </w:placeholder>
        </w:sdtPr>
        <w:sdtContent>
          <w:r w:rsidR="008D6529">
            <w:rPr>
              <w:rFonts w:ascii="GOST type A" w:hAnsi="GOST type A"/>
              <w:i/>
              <w:szCs w:val="28"/>
              <w:u w:val="single"/>
            </w:rPr>
            <w:t>2</w:t>
          </w:r>
          <w:r w:rsidR="006A6AAA">
            <w:rPr>
              <w:rFonts w:ascii="GOST type A" w:hAnsi="GOST type A"/>
              <w:i/>
              <w:szCs w:val="28"/>
              <w:u w:val="single"/>
            </w:rPr>
            <w:t>4</w:t>
          </w:r>
          <w:r>
            <w:rPr>
              <w:rFonts w:ascii="GOST type A" w:hAnsi="GOST type A"/>
              <w:i/>
              <w:szCs w:val="28"/>
              <w:u w:val="single"/>
            </w:rPr>
            <w:t xml:space="preserve"> </w:t>
          </w:r>
          <w:r w:rsidR="008D6529">
            <w:rPr>
              <w:rFonts w:ascii="GOST type A" w:hAnsi="GOST type A"/>
              <w:i/>
              <w:szCs w:val="28"/>
              <w:u w:val="single"/>
            </w:rPr>
            <w:t>сентября</w:t>
          </w:r>
          <w:r>
            <w:rPr>
              <w:rFonts w:ascii="GOST type A" w:hAnsi="GOST type A"/>
              <w:i/>
              <w:szCs w:val="28"/>
              <w:u w:val="single"/>
            </w:rPr>
            <w:t xml:space="preserve"> 2025</w:t>
          </w:r>
        </w:sdtContent>
      </w:sdt>
    </w:p>
    <w:p w14:paraId="600ABA36" w14:textId="77777777" w:rsidR="00257C87" w:rsidRDefault="00257C87" w:rsidP="00257C87">
      <w:pPr>
        <w:ind w:left="0" w:right="-1" w:firstLine="0"/>
        <w:rPr>
          <w:szCs w:val="28"/>
        </w:rPr>
      </w:pPr>
      <w:r>
        <w:rPr>
          <w:szCs w:val="28"/>
        </w:rPr>
        <w:t xml:space="preserve">Разработал: </w:t>
      </w:r>
      <w:sdt>
        <w:sdtPr>
          <w:rPr>
            <w:szCs w:val="28"/>
          </w:rPr>
          <w:id w:val="-1476217637"/>
          <w:placeholder>
            <w:docPart w:val="2D9C4C684D334C9594243B6B1386CCA9"/>
          </w:placeholder>
        </w:sdtPr>
        <w:sdtEndPr>
          <w:rPr>
            <w:rFonts w:ascii="GOST type A" w:hAnsi="GOST type A"/>
            <w:i/>
            <w:u w:val="single"/>
          </w:rPr>
        </w:sdtEndPr>
        <w:sdtContent>
          <w:r w:rsidR="002B36BF">
            <w:rPr>
              <w:rFonts w:ascii="GOST type A" w:hAnsi="GOST type A"/>
              <w:i/>
              <w:szCs w:val="28"/>
              <w:u w:val="single"/>
            </w:rPr>
            <w:t>Косырев А.</w:t>
          </w:r>
          <w:r w:rsidR="00D65B18">
            <w:rPr>
              <w:rFonts w:ascii="GOST type A" w:hAnsi="GOST type A"/>
              <w:i/>
              <w:szCs w:val="28"/>
              <w:u w:val="single"/>
            </w:rPr>
            <w:t xml:space="preserve"> </w:t>
          </w:r>
          <w:r w:rsidR="002B36BF">
            <w:rPr>
              <w:rFonts w:ascii="GOST type A" w:hAnsi="GOST type A"/>
              <w:i/>
              <w:szCs w:val="28"/>
              <w:u w:val="single"/>
            </w:rPr>
            <w:t>В.</w:t>
          </w:r>
        </w:sdtContent>
      </w:sdt>
      <w:r>
        <w:rPr>
          <w:i/>
          <w:szCs w:val="28"/>
          <w:u w:val="single"/>
        </w:rPr>
        <w:t xml:space="preserve">             </w:t>
      </w:r>
    </w:p>
    <w:p w14:paraId="16968136" w14:textId="1EA0EEE9" w:rsidR="00257C87" w:rsidRDefault="00257C87" w:rsidP="00257C87">
      <w:pPr>
        <w:ind w:left="0" w:right="-1" w:firstLine="0"/>
        <w:rPr>
          <w:szCs w:val="28"/>
        </w:rPr>
      </w:pPr>
      <w:r>
        <w:rPr>
          <w:szCs w:val="28"/>
        </w:rPr>
        <w:t xml:space="preserve">Руководитель: </w:t>
      </w:r>
      <w:sdt>
        <w:sdtPr>
          <w:rPr>
            <w:rFonts w:ascii="GOST type A" w:hAnsi="GOST type A"/>
            <w:i/>
            <w:szCs w:val="28"/>
            <w:u w:val="single"/>
          </w:rPr>
          <w:id w:val="-1488399385"/>
          <w:placeholder>
            <w:docPart w:val="2D9C4C684D334C9594243B6B1386CCA9"/>
          </w:placeholder>
        </w:sdtPr>
        <w:sdtContent>
          <w:r w:rsidR="00EA4A6D">
            <w:rPr>
              <w:rFonts w:ascii="GOST type A" w:hAnsi="GOST type A"/>
              <w:i/>
              <w:szCs w:val="28"/>
              <w:u w:val="single"/>
            </w:rPr>
            <w:t>Лукьяненко Ольга Владимировна</w:t>
          </w:r>
        </w:sdtContent>
      </w:sdt>
    </w:p>
    <w:p w14:paraId="26E7B50F" w14:textId="6F8B038F" w:rsidR="00257C87" w:rsidRDefault="00257C87" w:rsidP="00257C87">
      <w:pPr>
        <w:ind w:left="0" w:right="-1" w:firstLine="0"/>
        <w:rPr>
          <w:szCs w:val="28"/>
        </w:rPr>
      </w:pPr>
      <w:r>
        <w:rPr>
          <w:szCs w:val="28"/>
        </w:rPr>
        <w:t xml:space="preserve">Соответствие отчета с заданием на практику </w:t>
      </w:r>
      <w:sdt>
        <w:sdtPr>
          <w:rPr>
            <w:rFonts w:ascii="GOST type A" w:hAnsi="GOST type A"/>
            <w:i/>
            <w:szCs w:val="28"/>
            <w:u w:val="single"/>
          </w:rPr>
          <w:id w:val="-1506286755"/>
          <w:placeholder>
            <w:docPart w:val="2D9C4C684D334C9594243B6B1386CCA9"/>
          </w:placeholder>
        </w:sdtPr>
        <w:sdtContent>
          <w:r w:rsidR="008D6529">
            <w:rPr>
              <w:rFonts w:ascii="GOST type A" w:hAnsi="GOST type A"/>
              <w:i/>
              <w:szCs w:val="28"/>
              <w:u w:val="single"/>
            </w:rPr>
            <w:t>Лукьяненко</w:t>
          </w:r>
          <w:r>
            <w:rPr>
              <w:rFonts w:ascii="GOST type A" w:hAnsi="GOST type A"/>
              <w:i/>
              <w:szCs w:val="28"/>
              <w:u w:val="single"/>
            </w:rPr>
            <w:t xml:space="preserve"> </w:t>
          </w:r>
          <w:r w:rsidR="008D6529">
            <w:rPr>
              <w:rFonts w:ascii="GOST type A" w:hAnsi="GOST type A"/>
              <w:i/>
              <w:szCs w:val="28"/>
              <w:u w:val="single"/>
            </w:rPr>
            <w:t>О</w:t>
          </w:r>
          <w:r>
            <w:rPr>
              <w:rFonts w:ascii="GOST type A" w:hAnsi="GOST type A"/>
              <w:i/>
              <w:szCs w:val="28"/>
              <w:u w:val="single"/>
            </w:rPr>
            <w:t xml:space="preserve">. </w:t>
          </w:r>
          <w:r w:rsidR="008D6529">
            <w:rPr>
              <w:rFonts w:ascii="GOST type A" w:hAnsi="GOST type A"/>
              <w:i/>
              <w:szCs w:val="28"/>
              <w:u w:val="single"/>
            </w:rPr>
            <w:t>В</w:t>
          </w:r>
          <w:r>
            <w:rPr>
              <w:rFonts w:ascii="GOST type A" w:hAnsi="GOST type A"/>
              <w:i/>
              <w:szCs w:val="28"/>
              <w:u w:val="single"/>
            </w:rPr>
            <w:t>.</w:t>
          </w:r>
        </w:sdtContent>
      </w:sdt>
    </w:p>
    <w:p w14:paraId="2219BC05" w14:textId="77777777" w:rsidR="00257C87" w:rsidRDefault="00257C87" w:rsidP="00257C87">
      <w:pPr>
        <w:spacing w:before="3800"/>
        <w:ind w:left="0" w:right="-1" w:firstLine="0"/>
        <w:jc w:val="center"/>
        <w:rPr>
          <w:szCs w:val="28"/>
        </w:rPr>
      </w:pPr>
      <w:r>
        <w:rPr>
          <w:szCs w:val="28"/>
        </w:rPr>
        <w:t>Оренбург 2025</w:t>
      </w:r>
    </w:p>
    <w:p w14:paraId="504ECECD" w14:textId="77777777" w:rsidR="00257C87" w:rsidRPr="006A6AAA" w:rsidRDefault="00257C87" w:rsidP="00257C87">
      <w:pPr>
        <w:jc w:val="center"/>
        <w:rPr>
          <w:lang w:val="en-US"/>
        </w:rPr>
        <w:sectPr w:rsidR="00257C87" w:rsidRPr="006A6AAA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/>
          <w:pgMar w:top="1050" w:right="707" w:bottom="993" w:left="993" w:header="0" w:footer="708" w:gutter="0"/>
          <w:cols w:space="708"/>
          <w:titlePg/>
          <w:docGrid w:linePitch="360"/>
        </w:sectPr>
      </w:pPr>
    </w:p>
    <w:p w14:paraId="7A607725" w14:textId="77777777" w:rsidR="00257C87" w:rsidRDefault="00257C87" w:rsidP="00257C87">
      <w:pPr>
        <w:rPr>
          <w:rFonts w:cs="Times New Roman"/>
          <w:sz w:val="32"/>
          <w:szCs w:val="32"/>
          <w:lang w:val="en-US"/>
        </w:rPr>
        <w:sectPr w:rsidR="00257C87">
          <w:headerReference w:type="default" r:id="rId13"/>
          <w:type w:val="continuous"/>
          <w:pgSz w:w="11906" w:h="16838"/>
          <w:pgMar w:top="1134" w:right="707" w:bottom="993" w:left="1701" w:header="708" w:footer="792" w:gutter="0"/>
          <w:cols w:space="708"/>
          <w:docGrid w:linePitch="360"/>
        </w:sectPr>
      </w:pPr>
    </w:p>
    <w:p w14:paraId="61C7BD20" w14:textId="77777777" w:rsidR="00257C87" w:rsidRDefault="00257C87" w:rsidP="00257C87">
      <w:pPr>
        <w:spacing w:after="200" w:line="276" w:lineRule="auto"/>
        <w:ind w:left="0" w:firstLine="0"/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lastRenderedPageBreak/>
        <w:t>Содержание</w:t>
      </w:r>
    </w:p>
    <w:sdt>
      <w:sdtPr>
        <w:rPr>
          <w:rFonts w:eastAsiaTheme="minorHAnsi" w:cstheme="minorBidi"/>
          <w:b w:val="0"/>
          <w:bCs w:val="0"/>
          <w:sz w:val="22"/>
          <w:szCs w:val="22"/>
          <w:lang w:eastAsia="en-US"/>
        </w:rPr>
        <w:id w:val="390012820"/>
        <w:docPartObj>
          <w:docPartGallery w:val="Table of Contents"/>
          <w:docPartUnique/>
        </w:docPartObj>
      </w:sdtPr>
      <w:sdtEndPr>
        <w:rPr>
          <w:sz w:val="28"/>
        </w:rPr>
      </w:sdtEndPr>
      <w:sdtContent>
        <w:p w14:paraId="46AF6A0A" w14:textId="77777777" w:rsidR="00257C87" w:rsidRDefault="00257C87" w:rsidP="00257C87">
          <w:pPr>
            <w:pStyle w:val="13"/>
            <w:spacing w:before="0" w:after="0"/>
            <w:ind w:left="0" w:firstLine="0"/>
            <w:rPr>
              <w:sz w:val="22"/>
              <w:szCs w:val="22"/>
            </w:rPr>
          </w:pPr>
        </w:p>
        <w:p w14:paraId="219AC7CD" w14:textId="05F54336" w:rsidR="008F5183" w:rsidRDefault="00257C87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>
            <w:rPr>
              <w:sz w:val="22"/>
            </w:rPr>
            <w:fldChar w:fldCharType="begin"/>
          </w:r>
          <w:r>
            <w:rPr>
              <w:sz w:val="22"/>
            </w:rPr>
            <w:instrText xml:space="preserve"> TOC \o "1-3" \h \z \u </w:instrText>
          </w:r>
          <w:r>
            <w:rPr>
              <w:sz w:val="22"/>
            </w:rPr>
            <w:fldChar w:fldCharType="separate"/>
          </w:r>
          <w:hyperlink w:anchor="_Toc209427937" w:history="1">
            <w:r w:rsidR="008F5183" w:rsidRPr="009F282A">
              <w:rPr>
                <w:rStyle w:val="a7"/>
                <w:noProof/>
                <w:lang w:eastAsia="ru-RU"/>
              </w:rPr>
              <w:t>Введение</w:t>
            </w:r>
            <w:r w:rsidR="008F5183">
              <w:rPr>
                <w:noProof/>
                <w:webHidden/>
              </w:rPr>
              <w:tab/>
            </w:r>
            <w:r w:rsidR="008F5183">
              <w:rPr>
                <w:noProof/>
                <w:webHidden/>
              </w:rPr>
              <w:fldChar w:fldCharType="begin"/>
            </w:r>
            <w:r w:rsidR="008F5183">
              <w:rPr>
                <w:noProof/>
                <w:webHidden/>
              </w:rPr>
              <w:instrText xml:space="preserve"> PAGEREF _Toc209427937 \h </w:instrText>
            </w:r>
            <w:r w:rsidR="008F5183">
              <w:rPr>
                <w:noProof/>
                <w:webHidden/>
              </w:rPr>
            </w:r>
            <w:r w:rsidR="008F5183">
              <w:rPr>
                <w:noProof/>
                <w:webHidden/>
              </w:rPr>
              <w:fldChar w:fldCharType="separate"/>
            </w:r>
            <w:r w:rsidR="006A6AAA">
              <w:rPr>
                <w:noProof/>
                <w:webHidden/>
              </w:rPr>
              <w:t>3</w:t>
            </w:r>
            <w:r w:rsidR="008F5183">
              <w:rPr>
                <w:noProof/>
                <w:webHidden/>
              </w:rPr>
              <w:fldChar w:fldCharType="end"/>
            </w:r>
          </w:hyperlink>
        </w:p>
        <w:p w14:paraId="49EFD2BF" w14:textId="24173469" w:rsidR="008F5183" w:rsidRDefault="008F5183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9427938" w:history="1">
            <w:r w:rsidRPr="009F282A">
              <w:rPr>
                <w:rStyle w:val="a7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9F282A">
              <w:rPr>
                <w:rStyle w:val="a7"/>
                <w:noProof/>
              </w:rPr>
              <w:t>Характеристика предприятия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_Toc209427938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6AA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4C9F9" w14:textId="2F3051D6" w:rsidR="008F5183" w:rsidRDefault="008F5183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9427939" w:history="1">
            <w:r w:rsidRPr="009F282A">
              <w:rPr>
                <w:rStyle w:val="a7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9F282A">
              <w:rPr>
                <w:rStyle w:val="a7"/>
                <w:noProof/>
              </w:rPr>
              <w:t>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_Toc209427939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6AA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50E1A" w14:textId="1F1F7CC8" w:rsidR="008F5183" w:rsidRDefault="008F5183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9427940" w:history="1">
            <w:r w:rsidRPr="009F282A">
              <w:rPr>
                <w:rStyle w:val="a7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9F282A">
              <w:rPr>
                <w:rStyle w:val="a7"/>
                <w:noProof/>
              </w:rPr>
              <w:t>Информационное обеспечение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_Toc209427940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6AA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AE194" w14:textId="4D4CA513" w:rsidR="008F5183" w:rsidRDefault="008F5183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9427941" w:history="1">
            <w:r w:rsidRPr="009F282A">
              <w:rPr>
                <w:rStyle w:val="a7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9F282A">
              <w:rPr>
                <w:rStyle w:val="a7"/>
                <w:noProof/>
              </w:rPr>
              <w:t>Функционирование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_Toc209427941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6AA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C8E0F" w14:textId="26D668EA" w:rsidR="008F5183" w:rsidRDefault="008F5183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9427942" w:history="1">
            <w:r w:rsidRPr="009F282A">
              <w:rPr>
                <w:rStyle w:val="a7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9F282A">
              <w:rPr>
                <w:rStyle w:val="a7"/>
                <w:noProof/>
              </w:rPr>
              <w:t>Логика работы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_Toc209427942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6AAA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29E21" w14:textId="198074EC" w:rsidR="008F5183" w:rsidRDefault="008F5183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9427943" w:history="1">
            <w:r w:rsidRPr="009F282A">
              <w:rPr>
                <w:rStyle w:val="a7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9F282A">
              <w:rPr>
                <w:rStyle w:val="a7"/>
                <w:noProof/>
              </w:rPr>
              <w:t>Руководство системного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_Toc209427943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6AAA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9392C" w14:textId="0098531D" w:rsidR="008F5183" w:rsidRDefault="008F5183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9427944" w:history="1">
            <w:r w:rsidRPr="009F282A">
              <w:rPr>
                <w:rStyle w:val="a7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9F282A">
              <w:rPr>
                <w:rStyle w:val="a7"/>
                <w:noProof/>
              </w:rPr>
              <w:t>Руководство оператора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_Toc209427944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6AA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31704" w14:textId="5A1565AC" w:rsidR="008F5183" w:rsidRDefault="008F5183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9427945" w:history="1">
            <w:r w:rsidRPr="009F282A">
              <w:rPr>
                <w:rStyle w:val="a7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9F282A">
              <w:rPr>
                <w:rStyle w:val="a7"/>
                <w:noProof/>
              </w:rPr>
              <w:t>Техника безопасности и пожарная безопасность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_Toc209427945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6AA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6B99E" w14:textId="6BA5517B" w:rsidR="008F5183" w:rsidRDefault="008F5183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9427946" w:history="1">
            <w:r w:rsidRPr="009F282A">
              <w:rPr>
                <w:rStyle w:val="a7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_Toc209427946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6AAA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B889E" w14:textId="01368033" w:rsidR="008F5183" w:rsidRDefault="008F5183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9427947" w:history="1">
            <w:r w:rsidRPr="009F282A">
              <w:rPr>
                <w:rStyle w:val="a7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_Toc209427947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6AAA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4BAF0" w14:textId="322076F1" w:rsidR="008F5183" w:rsidRDefault="008F5183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9427948" w:history="1">
            <w:r w:rsidRPr="009F282A">
              <w:rPr>
                <w:rStyle w:val="a7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_Toc209427948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6AAA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1E244" w14:textId="55C64202" w:rsidR="008F5183" w:rsidRDefault="008F5183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9427951" w:history="1">
            <w:r w:rsidRPr="009F282A">
              <w:rPr>
                <w:rStyle w:val="a7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_Toc209427951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6AAA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D2065" w14:textId="294F343E" w:rsidR="008F5183" w:rsidRDefault="008F5183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9427954" w:history="1">
            <w:r w:rsidRPr="009F282A">
              <w:rPr>
                <w:rStyle w:val="a7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_Toc209427954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6AAA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B07E0" w14:textId="67CAE3FF" w:rsidR="008F5183" w:rsidRDefault="008F5183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9427957" w:history="1">
            <w:r w:rsidRPr="009F282A">
              <w:rPr>
                <w:rStyle w:val="a7"/>
                <w:noProof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_Toc209427957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6AAA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9E9D9" w14:textId="137ABCE5" w:rsidR="008F5183" w:rsidRDefault="008F5183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9427958" w:history="1">
            <w:r w:rsidRPr="009F282A">
              <w:rPr>
                <w:rStyle w:val="a7"/>
                <w:noProof/>
              </w:rPr>
              <w:t>Приложение 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_Toc209427958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6AAA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23116" w14:textId="27CFFD9D" w:rsidR="008F5183" w:rsidRDefault="008F5183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9427961" w:history="1">
            <w:r w:rsidRPr="009F282A">
              <w:rPr>
                <w:rStyle w:val="a7"/>
                <w:noProof/>
              </w:rPr>
              <w:t>Приложение 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_Toc209427961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6AAA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05C2E" w14:textId="7DBB7E0B" w:rsidR="008F5183" w:rsidRDefault="008F5183" w:rsidP="008F5183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9427964" w:history="1">
            <w:r w:rsidRPr="009F282A">
              <w:rPr>
                <w:rStyle w:val="a7"/>
                <w:noProof/>
              </w:rPr>
              <w:t>Приложение 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_Toc209427964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6AAA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6C4DB" w14:textId="6F7D224E" w:rsidR="00257C87" w:rsidRDefault="00257C87" w:rsidP="00257C87">
          <w:r>
            <w:rPr>
              <w:bCs/>
            </w:rPr>
            <w:fldChar w:fldCharType="end"/>
          </w:r>
        </w:p>
      </w:sdtContent>
    </w:sdt>
    <w:p w14:paraId="788AAC12" w14:textId="77777777" w:rsidR="00257C87" w:rsidRDefault="00257C87" w:rsidP="00257C87">
      <w:pPr>
        <w:rPr>
          <w:rFonts w:cs="Times New Roman"/>
          <w:sz w:val="32"/>
          <w:szCs w:val="32"/>
        </w:rPr>
      </w:pPr>
    </w:p>
    <w:p w14:paraId="7AF81650" w14:textId="77777777" w:rsidR="00257C87" w:rsidRDefault="00257C87" w:rsidP="00257C87">
      <w:pPr>
        <w:rPr>
          <w:lang w:val="en-US"/>
        </w:rPr>
        <w:sectPr w:rsidR="00257C87">
          <w:headerReference w:type="default" r:id="rId14"/>
          <w:footerReference w:type="default" r:id="rId15"/>
          <w:pgSz w:w="11906" w:h="16838"/>
          <w:pgMar w:top="284" w:right="709" w:bottom="992" w:left="1701" w:header="334" w:footer="0" w:gutter="0"/>
          <w:cols w:space="708"/>
          <w:docGrid w:linePitch="360"/>
        </w:sectPr>
      </w:pPr>
      <w:r>
        <w:br w:type="page"/>
      </w:r>
    </w:p>
    <w:p w14:paraId="1A7CEAEF" w14:textId="77777777" w:rsidR="00257C87" w:rsidRDefault="00257C87" w:rsidP="00257C87">
      <w:pPr>
        <w:pStyle w:val="10"/>
        <w:spacing w:before="0"/>
        <w:ind w:right="283"/>
        <w:jc w:val="center"/>
        <w:rPr>
          <w:lang w:eastAsia="ru-RU"/>
        </w:rPr>
      </w:pPr>
      <w:bookmarkStart w:id="0" w:name="_Toc138879024"/>
      <w:bookmarkStart w:id="1" w:name="_Toc209427937"/>
      <w:r>
        <w:rPr>
          <w:lang w:eastAsia="ru-RU"/>
        </w:rPr>
        <w:lastRenderedPageBreak/>
        <w:t>Введение</w:t>
      </w:r>
      <w:bookmarkEnd w:id="0"/>
      <w:bookmarkEnd w:id="1"/>
    </w:p>
    <w:p w14:paraId="4F206837" w14:textId="5CBB1707" w:rsidR="000738FA" w:rsidRPr="000738FA" w:rsidRDefault="000738FA" w:rsidP="000738FA">
      <w:pPr>
        <w:pStyle w:val="af7"/>
        <w:rPr>
          <w:rFonts w:ascii="Times New Roman" w:hAnsi="Times New Roman"/>
          <w:sz w:val="28"/>
          <w:szCs w:val="28"/>
        </w:rPr>
      </w:pPr>
      <w:r w:rsidRPr="000738FA">
        <w:rPr>
          <w:rFonts w:ascii="Times New Roman" w:hAnsi="Times New Roman"/>
          <w:sz w:val="28"/>
          <w:szCs w:val="28"/>
        </w:rPr>
        <w:t>Современные компании, работающие в сфере анализа и мониторинга рынка, нуждаются в эффективных инструментах управления внутренними процессами. Одним из ключевых факторов успешной деятельности предприятия является прозрачность и контроль выполнения задач сотрудниками.</w:t>
      </w:r>
    </w:p>
    <w:p w14:paraId="3B536C1D" w14:textId="7D28B824" w:rsidR="000738FA" w:rsidRPr="000738FA" w:rsidRDefault="000738FA" w:rsidP="000738FA">
      <w:pPr>
        <w:pStyle w:val="af7"/>
        <w:rPr>
          <w:rFonts w:ascii="Times New Roman" w:hAnsi="Times New Roman"/>
          <w:sz w:val="28"/>
          <w:szCs w:val="28"/>
        </w:rPr>
      </w:pPr>
      <w:r w:rsidRPr="000738FA">
        <w:rPr>
          <w:rFonts w:ascii="Times New Roman" w:hAnsi="Times New Roman"/>
          <w:sz w:val="28"/>
          <w:szCs w:val="28"/>
        </w:rPr>
        <w:t>Компания ООО «Джи</w:t>
      </w:r>
      <w:r>
        <w:rPr>
          <w:rFonts w:ascii="Times New Roman" w:hAnsi="Times New Roman"/>
          <w:sz w:val="28"/>
          <w:szCs w:val="28"/>
        </w:rPr>
        <w:t xml:space="preserve"> </w:t>
      </w:r>
      <w:r w:rsidRPr="000738FA">
        <w:rPr>
          <w:rFonts w:ascii="Times New Roman" w:hAnsi="Times New Roman"/>
          <w:sz w:val="28"/>
          <w:szCs w:val="28"/>
        </w:rPr>
        <w:t xml:space="preserve">Эм Трейд» активно развивается в области предоставления аналитических решений и сервисов для клиентов, однако в процессе внутренней организации работы сотрудников возникает потребность в специализированной системе управления задачами. На данный момент для этих целей используется </w:t>
      </w:r>
      <w:proofErr w:type="spellStart"/>
      <w:r w:rsidRPr="000738FA">
        <w:rPr>
          <w:rFonts w:ascii="Times New Roman" w:hAnsi="Times New Roman"/>
          <w:sz w:val="28"/>
          <w:szCs w:val="28"/>
        </w:rPr>
        <w:t>Bitrix</w:t>
      </w:r>
      <w:proofErr w:type="spellEnd"/>
      <w:r w:rsidRPr="000738FA">
        <w:rPr>
          <w:rFonts w:ascii="Times New Roman" w:hAnsi="Times New Roman"/>
          <w:sz w:val="28"/>
          <w:szCs w:val="28"/>
        </w:rPr>
        <w:t>, функционал которого избыточен для предприятия и не соответствует его экономическим и организационным особенностям.</w:t>
      </w:r>
    </w:p>
    <w:p w14:paraId="3B4D3E34" w14:textId="10DF9E1D" w:rsidR="000738FA" w:rsidRPr="000738FA" w:rsidRDefault="003A1EE3" w:rsidP="000738FA">
      <w:pPr>
        <w:pStyle w:val="af7"/>
        <w:rPr>
          <w:rFonts w:ascii="Times New Roman" w:hAnsi="Times New Roman"/>
          <w:sz w:val="28"/>
          <w:szCs w:val="28"/>
        </w:rPr>
      </w:pPr>
      <w:r w:rsidRPr="003A1EE3">
        <w:rPr>
          <w:rFonts w:ascii="Times New Roman" w:hAnsi="Times New Roman"/>
          <w:sz w:val="28"/>
          <w:szCs w:val="28"/>
        </w:rPr>
        <w:t>В связи с этим актуальной является разработка собственного веб-приложения, которое позволит упростить постановку и контроль выполнения задач, повысить эффективность работы менеджеров, сократить количество просроченных заданий и обеспечить оперативное взаимодействие между руководителями и исполнителями.</w:t>
      </w:r>
    </w:p>
    <w:p w14:paraId="3E77EDC0" w14:textId="77777777" w:rsidR="00A14147" w:rsidRDefault="000738FA" w:rsidP="000738FA">
      <w:pPr>
        <w:pStyle w:val="af7"/>
        <w:rPr>
          <w:rFonts w:ascii="Times New Roman" w:hAnsi="Times New Roman"/>
          <w:sz w:val="28"/>
          <w:szCs w:val="28"/>
        </w:rPr>
      </w:pPr>
      <w:r w:rsidRPr="000738FA">
        <w:rPr>
          <w:rFonts w:ascii="Times New Roman" w:hAnsi="Times New Roman"/>
          <w:sz w:val="28"/>
          <w:szCs w:val="28"/>
        </w:rPr>
        <w:t>Предлагаемая система должна обладать удобным интерфейсом, поддержкой реальных уведомлений и календарным отображением задач. Она будет включать функционал управления пользователями, назначение ролей, гибкую настройку статусов задач и экспорт статистики. Таким образом, проектируемое решение позволит компании повысить внутреннюю производительность, снизить затраты на сопровождение сторонних систем и адаптировать инструмент под реальные потребности предприятия</w:t>
      </w:r>
      <w:r w:rsidR="00A14147">
        <w:rPr>
          <w:rFonts w:ascii="Times New Roman" w:hAnsi="Times New Roman"/>
          <w:sz w:val="28"/>
          <w:szCs w:val="28"/>
        </w:rPr>
        <w:t>.</w:t>
      </w:r>
    </w:p>
    <w:p w14:paraId="3FA42451" w14:textId="77777777" w:rsidR="00A14147" w:rsidRDefault="00A14147" w:rsidP="000738FA">
      <w:pPr>
        <w:pStyle w:val="af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Pr="00A14147">
        <w:rPr>
          <w:rFonts w:ascii="Times New Roman" w:hAnsi="Times New Roman"/>
          <w:sz w:val="28"/>
          <w:szCs w:val="28"/>
        </w:rPr>
        <w:t xml:space="preserve"> входным данным относятся сведения, вводимые пользователями</w:t>
      </w:r>
      <w:r>
        <w:rPr>
          <w:rFonts w:ascii="Times New Roman" w:hAnsi="Times New Roman"/>
          <w:sz w:val="28"/>
          <w:szCs w:val="28"/>
        </w:rPr>
        <w:t xml:space="preserve">, т.е. </w:t>
      </w:r>
      <w:r w:rsidRPr="00A14147">
        <w:rPr>
          <w:rFonts w:ascii="Times New Roman" w:hAnsi="Times New Roman"/>
          <w:sz w:val="28"/>
          <w:szCs w:val="28"/>
        </w:rPr>
        <w:t xml:space="preserve"> регистрационные данные, параметры создаваемых задач — название, описание, исполнитель, срок выполнения, а также изменения статусов и комментарии</w:t>
      </w:r>
      <w:r w:rsidR="000738FA" w:rsidRPr="000738FA">
        <w:rPr>
          <w:rFonts w:ascii="Times New Roman" w:hAnsi="Times New Roman"/>
          <w:sz w:val="28"/>
          <w:szCs w:val="28"/>
        </w:rPr>
        <w:t>.</w:t>
      </w:r>
    </w:p>
    <w:p w14:paraId="3687D260" w14:textId="18C001EE" w:rsidR="00A14147" w:rsidRDefault="00A14147" w:rsidP="000738FA">
      <w:pPr>
        <w:pStyle w:val="af7"/>
        <w:rPr>
          <w:rFonts w:ascii="Times New Roman" w:hAnsi="Times New Roman"/>
          <w:sz w:val="28"/>
          <w:szCs w:val="28"/>
        </w:rPr>
      </w:pPr>
      <w:r>
        <w:rPr>
          <w:rFonts w:ascii="Times New Roman" w:eastAsiaTheme="minorHAnsi" w:hAnsi="Times New Roman" w:cstheme="minorBidi"/>
          <w:sz w:val="28"/>
          <w:lang w:eastAsia="en-US"/>
        </w:rPr>
        <w:t>К</w:t>
      </w:r>
      <w:r w:rsidRPr="00A14147">
        <w:rPr>
          <w:rFonts w:ascii="Times New Roman" w:hAnsi="Times New Roman"/>
          <w:sz w:val="28"/>
          <w:szCs w:val="28"/>
        </w:rPr>
        <w:t xml:space="preserve"> выходным данным относятся результаты обработки информации системой</w:t>
      </w:r>
      <w:r>
        <w:rPr>
          <w:rFonts w:ascii="Times New Roman" w:hAnsi="Times New Roman"/>
          <w:sz w:val="28"/>
          <w:szCs w:val="28"/>
        </w:rPr>
        <w:t>,</w:t>
      </w:r>
      <w:r w:rsidRPr="00A14147">
        <w:rPr>
          <w:rFonts w:ascii="Times New Roman" w:hAnsi="Times New Roman"/>
          <w:sz w:val="28"/>
          <w:szCs w:val="28"/>
        </w:rPr>
        <w:t xml:space="preserve"> уведомления о создании и изменении задач, статусы выполнения, отчёты, статистика и экспорт данных в формате CSV, а также календарное представление задач.</w:t>
      </w:r>
    </w:p>
    <w:p w14:paraId="4B3FBCF8" w14:textId="766FB536" w:rsidR="00257C87" w:rsidRPr="00257C87" w:rsidRDefault="00257C87" w:rsidP="000738FA">
      <w:pPr>
        <w:pStyle w:val="af7"/>
      </w:pPr>
      <w:r w:rsidRPr="00257C87">
        <w:t xml:space="preserve"> </w:t>
      </w:r>
    </w:p>
    <w:p w14:paraId="6741619D" w14:textId="77777777" w:rsidR="00257C87" w:rsidRDefault="00257C87" w:rsidP="00257C87">
      <w:pPr>
        <w:ind w:right="283"/>
        <w:rPr>
          <w:lang w:eastAsia="ru-RU"/>
        </w:rPr>
      </w:pPr>
    </w:p>
    <w:p w14:paraId="524AB6F9" w14:textId="77777777" w:rsidR="00257C87" w:rsidRDefault="00257C87" w:rsidP="00257C87">
      <w:pPr>
        <w:spacing w:after="200" w:line="276" w:lineRule="auto"/>
        <w:ind w:left="0" w:right="283"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175A60BA" w14:textId="406E9943" w:rsidR="00257C87" w:rsidRDefault="00DA14C1" w:rsidP="00257C87">
      <w:pPr>
        <w:pStyle w:val="10"/>
        <w:numPr>
          <w:ilvl w:val="0"/>
          <w:numId w:val="5"/>
        </w:numPr>
        <w:ind w:hanging="145"/>
      </w:pPr>
      <w:bookmarkStart w:id="2" w:name="_Toc209427938"/>
      <w:r>
        <w:lastRenderedPageBreak/>
        <w:t>Характеристика предприятия</w:t>
      </w:r>
      <w:bookmarkEnd w:id="2"/>
    </w:p>
    <w:p w14:paraId="52BFC5DF" w14:textId="043E89F5" w:rsidR="008D6529" w:rsidRPr="008D6529" w:rsidRDefault="008D6529" w:rsidP="008D6529">
      <w:pPr>
        <w:rPr>
          <w:lang w:eastAsia="ru-RU"/>
        </w:rPr>
      </w:pPr>
      <w:r w:rsidRPr="008D6529">
        <w:rPr>
          <w:lang w:eastAsia="ru-RU"/>
        </w:rPr>
        <w:t>Компания ООО «Джи</w:t>
      </w:r>
      <w:r w:rsidR="00E00016">
        <w:rPr>
          <w:lang w:eastAsia="ru-RU"/>
        </w:rPr>
        <w:t xml:space="preserve"> </w:t>
      </w:r>
      <w:r w:rsidRPr="008D6529">
        <w:rPr>
          <w:lang w:eastAsia="ru-RU"/>
        </w:rPr>
        <w:t>Эм Трейд» — это динамично развивающаяся организация, специализирующаяся на анализе и мониторинге рынка. Основное направление деятельности предприятия — сбор, обработка и предоставление данных о компаниях, товарных позициях и их характеристиках. Это позволяет клиентам принимать обоснованные бизнес-решения на основе достоверной и актуальной информации. Компания работает в нескольких направлениях: исследование и анализ рыночной ситуации, предоставление клиентам инструментов для управления характеристиками товаров и компаний, а также разработка решений для интеграции и управления данными.</w:t>
      </w:r>
    </w:p>
    <w:p w14:paraId="2216D840" w14:textId="77777777" w:rsidR="008D6529" w:rsidRPr="008D6529" w:rsidRDefault="008D6529" w:rsidP="008D6529">
      <w:pPr>
        <w:rPr>
          <w:lang w:eastAsia="ru-RU"/>
        </w:rPr>
      </w:pPr>
      <w:r w:rsidRPr="008D6529">
        <w:rPr>
          <w:lang w:eastAsia="ru-RU"/>
        </w:rPr>
        <w:t xml:space="preserve">Организационная структура предприятия включает руководство, финансовый отдел, IT отдел, отдел продаж и маркетинга. В руководстве находятся генеральный директор и финансовый директор. Финансовый отдел состоит из специалистов по обработке данных и экспертов по рыночному анализу. Технический отдел включает разработчиков программного обеспечения, администраторов баз данных и специалистов по </w:t>
      </w:r>
      <w:proofErr w:type="spellStart"/>
      <w:r w:rsidRPr="008D6529">
        <w:rPr>
          <w:lang w:eastAsia="ru-RU"/>
        </w:rPr>
        <w:t>DevOps</w:t>
      </w:r>
      <w:proofErr w:type="spellEnd"/>
      <w:r w:rsidRPr="008D6529">
        <w:rPr>
          <w:lang w:eastAsia="ru-RU"/>
        </w:rPr>
        <w:t>. Отдел продаж и маркетинга представлен менеджерами по работе с клиентами и специалистами по продвижению услуг. Структура компании представлена на рисунке далее.</w:t>
      </w:r>
    </w:p>
    <w:p w14:paraId="7D476B7A" w14:textId="2CC06E42" w:rsidR="008D6529" w:rsidRPr="008D6529" w:rsidRDefault="008D6529" w:rsidP="008D6529">
      <w:pPr>
        <w:jc w:val="center"/>
        <w:rPr>
          <w:lang w:eastAsia="ru-RU"/>
        </w:rPr>
      </w:pPr>
      <w:r w:rsidRPr="008D6529">
        <w:rPr>
          <w:noProof/>
          <w:lang w:val="en-US" w:eastAsia="ru-RU"/>
        </w:rPr>
        <w:lastRenderedPageBreak/>
        <w:drawing>
          <wp:inline distT="0" distB="0" distL="0" distR="0" wp14:anchorId="660F8AA9" wp14:editId="4510B36E">
            <wp:extent cx="5810250" cy="7000875"/>
            <wp:effectExtent l="0" t="0" r="0" b="9525"/>
            <wp:docPr id="318361100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70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331B7" w14:textId="77777777" w:rsidR="008D6529" w:rsidRPr="008D6529" w:rsidRDefault="008D6529" w:rsidP="008D6529">
      <w:pPr>
        <w:rPr>
          <w:lang w:eastAsia="ru-RU"/>
        </w:rPr>
      </w:pPr>
      <w:r w:rsidRPr="008D6529">
        <w:rPr>
          <w:lang w:eastAsia="ru-RU"/>
        </w:rPr>
        <w:t xml:space="preserve">Рисунок 1 – Структура компании </w:t>
      </w:r>
    </w:p>
    <w:p w14:paraId="013D7320" w14:textId="6172D9BA" w:rsidR="00257C87" w:rsidRDefault="00257C87" w:rsidP="002B36BF">
      <w:pPr>
        <w:rPr>
          <w:lang w:eastAsia="ru-RU"/>
        </w:rPr>
      </w:pPr>
    </w:p>
    <w:p w14:paraId="77868BE7" w14:textId="168C0665" w:rsidR="008664B4" w:rsidRDefault="00257C87" w:rsidP="008664B4">
      <w:pPr>
        <w:pStyle w:val="10"/>
        <w:numPr>
          <w:ilvl w:val="0"/>
          <w:numId w:val="5"/>
        </w:numPr>
        <w:ind w:hanging="141"/>
      </w:pPr>
      <w:r>
        <w:rPr>
          <w:lang w:eastAsia="ru-RU"/>
        </w:rPr>
        <w:br w:type="page"/>
      </w:r>
      <w:bookmarkStart w:id="3" w:name="_Toc209427939"/>
      <w:r w:rsidR="008D6529">
        <w:lastRenderedPageBreak/>
        <w:t>Техническое задание</w:t>
      </w:r>
      <w:bookmarkEnd w:id="3"/>
    </w:p>
    <w:p w14:paraId="70F9DA0F" w14:textId="32574F61" w:rsidR="008D6529" w:rsidRPr="00A768AF" w:rsidRDefault="008D6529" w:rsidP="008D6529">
      <w:r w:rsidRPr="008D6529">
        <w:t>Веб-приложение для управления задачами и мониторинга статусов выполнения задач сотрудниками.</w:t>
      </w:r>
      <w:r w:rsidR="00A768AF" w:rsidRPr="00A768AF">
        <w:t xml:space="preserve"> Разработка ведется на основании поручения руководства предприятия с целью оптимизации процессов постановки и выполнения задач сотрудниками.</w:t>
      </w:r>
    </w:p>
    <w:p w14:paraId="3AF93AD5" w14:textId="77777777" w:rsidR="00BD1293" w:rsidRDefault="00BD1293" w:rsidP="00BD1293">
      <w:r>
        <w:t>Полное наименование: Веб-приложение для управления задачами и мониторинга статусов выполнения задач сотрудников.</w:t>
      </w:r>
    </w:p>
    <w:p w14:paraId="2517B643" w14:textId="01DE3253" w:rsidR="00BD1293" w:rsidRPr="008D6529" w:rsidRDefault="00BD1293" w:rsidP="00BD1293">
      <w:r>
        <w:t>Условное обозначение: Система «</w:t>
      </w:r>
      <w:proofErr w:type="spellStart"/>
      <w:r>
        <w:rPr>
          <w:lang w:val="en-US"/>
        </w:rPr>
        <w:t>BananaTasks</w:t>
      </w:r>
      <w:proofErr w:type="spellEnd"/>
      <w:r>
        <w:t>».</w:t>
      </w:r>
    </w:p>
    <w:p w14:paraId="3C2F6CEE" w14:textId="77777777" w:rsidR="008D6529" w:rsidRPr="00562E7E" w:rsidRDefault="008D6529" w:rsidP="008D6529">
      <w:r w:rsidRPr="008D6529">
        <w:t>Система позволит руководителям, в удобной форме выставлять новые задачи для менеджеров, и следить за их выполнением.</w:t>
      </w:r>
    </w:p>
    <w:p w14:paraId="03163F3B" w14:textId="7B62C16B" w:rsidR="00A768AF" w:rsidRPr="00A768AF" w:rsidRDefault="00A768AF" w:rsidP="00A768AF">
      <w:r>
        <w:t>Начало разработки: 01.</w:t>
      </w:r>
      <w:r w:rsidRPr="00A768AF">
        <w:t>09</w:t>
      </w:r>
      <w:r>
        <w:t>.2025 г.</w:t>
      </w:r>
    </w:p>
    <w:p w14:paraId="6FCE5B65" w14:textId="342B93B5" w:rsidR="00A768AF" w:rsidRPr="00A768AF" w:rsidRDefault="00A768AF" w:rsidP="00A768AF">
      <w:r>
        <w:t xml:space="preserve">Завершение разработки и ввод в опытную эксплуатацию: </w:t>
      </w:r>
      <w:r w:rsidRPr="00A768AF">
        <w:t>26</w:t>
      </w:r>
      <w:r>
        <w:t>.</w:t>
      </w:r>
      <w:r w:rsidRPr="00A768AF">
        <w:t>09</w:t>
      </w:r>
      <w:r>
        <w:t>.202</w:t>
      </w:r>
      <w:r w:rsidRPr="009632D2">
        <w:t>5</w:t>
      </w:r>
      <w:r>
        <w:t xml:space="preserve"> г.</w:t>
      </w:r>
    </w:p>
    <w:p w14:paraId="0272CD7E" w14:textId="77777777" w:rsidR="008D6529" w:rsidRPr="008D6529" w:rsidRDefault="008D6529" w:rsidP="008D6529">
      <w:r w:rsidRPr="008D6529">
        <w:t>Функции:</w:t>
      </w:r>
    </w:p>
    <w:p w14:paraId="094204E3" w14:textId="77777777" w:rsidR="008D6529" w:rsidRPr="008D6529" w:rsidRDefault="008D6529" w:rsidP="008D6529">
      <w:pPr>
        <w:numPr>
          <w:ilvl w:val="0"/>
          <w:numId w:val="17"/>
        </w:numPr>
      </w:pPr>
      <w:r w:rsidRPr="008D6529">
        <w:t>Создавать и редактировать задачи.</w:t>
      </w:r>
    </w:p>
    <w:p w14:paraId="44C22F17" w14:textId="77777777" w:rsidR="008D6529" w:rsidRPr="008D6529" w:rsidRDefault="008D6529" w:rsidP="008D6529">
      <w:pPr>
        <w:numPr>
          <w:ilvl w:val="0"/>
          <w:numId w:val="17"/>
        </w:numPr>
      </w:pPr>
      <w:r w:rsidRPr="008D6529">
        <w:t>Назначать исполнителей и устанавливать дедлайны.</w:t>
      </w:r>
    </w:p>
    <w:p w14:paraId="68955FC8" w14:textId="77777777" w:rsidR="008D6529" w:rsidRPr="008D6529" w:rsidRDefault="008D6529" w:rsidP="008D6529">
      <w:pPr>
        <w:numPr>
          <w:ilvl w:val="0"/>
          <w:numId w:val="17"/>
        </w:numPr>
      </w:pPr>
      <w:r w:rsidRPr="008D6529">
        <w:t>Отслеживать статус выполнения задач.</w:t>
      </w:r>
    </w:p>
    <w:p w14:paraId="458875CA" w14:textId="77777777" w:rsidR="008D6529" w:rsidRPr="008D6529" w:rsidRDefault="008D6529" w:rsidP="008D6529">
      <w:pPr>
        <w:numPr>
          <w:ilvl w:val="0"/>
          <w:numId w:val="17"/>
        </w:numPr>
      </w:pPr>
      <w:r w:rsidRPr="008D6529">
        <w:t>Получать уведомления в реальном времени о прогрессе (например, о выполнении задачи, задача просрочена, все задачи выполнены).</w:t>
      </w:r>
    </w:p>
    <w:p w14:paraId="1F1BA312" w14:textId="77777777" w:rsidR="008D6529" w:rsidRPr="008D6529" w:rsidRDefault="008D6529" w:rsidP="008D6529">
      <w:pPr>
        <w:numPr>
          <w:ilvl w:val="0"/>
          <w:numId w:val="17"/>
        </w:numPr>
      </w:pPr>
      <w:r w:rsidRPr="008D6529">
        <w:t xml:space="preserve">Отображать задачи в календарной форме. </w:t>
      </w:r>
    </w:p>
    <w:p w14:paraId="024BB778" w14:textId="77777777" w:rsidR="008D6529" w:rsidRPr="008D6529" w:rsidRDefault="008D6529" w:rsidP="008D6529">
      <w:r w:rsidRPr="008D6529">
        <w:t>Разработанное веб-приложение позволяет систематизировать задачи менеджеров, обеспечить контроль сроков выполнения и прозрачность рабочих процессов. Благодаря календарю и оповещению в реальном времени снижается количество просроченных задач, ускоряется обмен информацией, что повышает эффективность работников.</w:t>
      </w:r>
    </w:p>
    <w:p w14:paraId="2DCA2679" w14:textId="77777777" w:rsidR="008D6529" w:rsidRPr="00562E7E" w:rsidRDefault="008D6529" w:rsidP="008D6529">
      <w:r w:rsidRPr="008D6529">
        <w:t xml:space="preserve">До сих пор сотрудники используют </w:t>
      </w:r>
      <w:proofErr w:type="spellStart"/>
      <w:r w:rsidRPr="008D6529">
        <w:rPr>
          <w:lang w:val="en-US"/>
        </w:rPr>
        <w:t>Bitrix</w:t>
      </w:r>
      <w:proofErr w:type="spellEnd"/>
      <w:r w:rsidRPr="008D6529">
        <w:t xml:space="preserve">, его использование для компании является избыточным и экономически нецелесообразным. Система включает </w:t>
      </w:r>
      <w:r w:rsidRPr="008D6529">
        <w:rPr>
          <w:lang w:val="en-US"/>
        </w:rPr>
        <w:t>CRM</w:t>
      </w:r>
      <w:r w:rsidRPr="008D6529">
        <w:t>, телефонию и множество модулей, которые не принимаются в деятельности предприятия, однако увеличивают сложность освоения и стоимость. В то время как разработка специализированного веб-приложения позволяет учесть конкретные потребности компании, минимизировать стоимость владения и повысить удобство использования для сотрудников.</w:t>
      </w:r>
    </w:p>
    <w:p w14:paraId="00556A97" w14:textId="25DB0349" w:rsidR="0065212A" w:rsidRPr="0065212A" w:rsidRDefault="0065212A" w:rsidP="008D6529">
      <w:r>
        <w:t>О</w:t>
      </w:r>
      <w:r w:rsidRPr="0065212A">
        <w:t>птимизация процесса постановки задач менеджерам и контроля их исполнения</w:t>
      </w:r>
      <w:r>
        <w:t xml:space="preserve"> и </w:t>
      </w:r>
      <w:r w:rsidRPr="0065212A">
        <w:t>снижение количества просроченных задач</w:t>
      </w:r>
      <w:r>
        <w:t xml:space="preserve"> являются главными целями создания системы.</w:t>
      </w:r>
    </w:p>
    <w:p w14:paraId="3F32CC6C" w14:textId="70CECA7C" w:rsidR="008D6529" w:rsidRPr="008D6529" w:rsidRDefault="008D6529" w:rsidP="008D6529">
      <w:r w:rsidRPr="008D6529">
        <w:t xml:space="preserve">Кейсы </w:t>
      </w:r>
      <w:r w:rsidR="00A22C4C">
        <w:t>возможные на сайте представлены ниже.</w:t>
      </w:r>
    </w:p>
    <w:p w14:paraId="15F78C85" w14:textId="0F616619" w:rsidR="008D6529" w:rsidRPr="008D6529" w:rsidRDefault="008D6529" w:rsidP="00202F0E">
      <w:pPr>
        <w:numPr>
          <w:ilvl w:val="0"/>
          <w:numId w:val="18"/>
        </w:numPr>
        <w:ind w:left="709" w:hanging="425"/>
      </w:pPr>
      <w:r w:rsidRPr="008D6529">
        <w:t>Регистрация</w:t>
      </w:r>
      <w:r w:rsidR="00A22C4C">
        <w:t xml:space="preserve">: </w:t>
      </w:r>
      <w:proofErr w:type="spellStart"/>
      <w:r w:rsidR="00A22C4C">
        <w:t>х</w:t>
      </w:r>
      <w:r w:rsidRPr="008D6529">
        <w:t>эшируем</w:t>
      </w:r>
      <w:proofErr w:type="spellEnd"/>
      <w:r w:rsidRPr="008D6529">
        <w:t xml:space="preserve"> пароль, создаем пользователя, назначаем роль</w:t>
      </w:r>
      <w:r w:rsidR="00A22C4C">
        <w:t>.</w:t>
      </w:r>
    </w:p>
    <w:p w14:paraId="43FDC269" w14:textId="26968A27" w:rsidR="008D6529" w:rsidRPr="008D6529" w:rsidRDefault="008D6529" w:rsidP="00202F0E">
      <w:pPr>
        <w:numPr>
          <w:ilvl w:val="0"/>
          <w:numId w:val="18"/>
        </w:numPr>
        <w:ind w:left="709" w:hanging="425"/>
      </w:pPr>
      <w:r w:rsidRPr="008D6529">
        <w:t>Авторизация</w:t>
      </w:r>
      <w:r w:rsidR="00A22C4C">
        <w:t>: с</w:t>
      </w:r>
      <w:r w:rsidRPr="008D6529">
        <w:t xml:space="preserve">веряем пароли, выдаем </w:t>
      </w:r>
      <w:proofErr w:type="spellStart"/>
      <w:r w:rsidRPr="00A22C4C">
        <w:rPr>
          <w:lang w:val="en-US"/>
        </w:rPr>
        <w:t>jwt</w:t>
      </w:r>
      <w:proofErr w:type="spellEnd"/>
      <w:r w:rsidRPr="008D6529">
        <w:t xml:space="preserve"> и </w:t>
      </w:r>
      <w:r w:rsidRPr="00A22C4C">
        <w:rPr>
          <w:lang w:val="en-US"/>
        </w:rPr>
        <w:t>refresh</w:t>
      </w:r>
      <w:r w:rsidRPr="008D6529">
        <w:t xml:space="preserve"> токен, создаем запись в </w:t>
      </w:r>
      <w:r w:rsidRPr="00A22C4C">
        <w:rPr>
          <w:lang w:val="en-US"/>
        </w:rPr>
        <w:t>refresh</w:t>
      </w:r>
      <w:r w:rsidRPr="008D6529">
        <w:t>_</w:t>
      </w:r>
      <w:r w:rsidRPr="00A22C4C">
        <w:rPr>
          <w:lang w:val="en-US"/>
        </w:rPr>
        <w:t>tokens</w:t>
      </w:r>
      <w:r w:rsidR="00A22C4C">
        <w:t>.</w:t>
      </w:r>
    </w:p>
    <w:p w14:paraId="2932FEDA" w14:textId="1E8660CF" w:rsidR="008D6529" w:rsidRPr="008D6529" w:rsidRDefault="008D6529" w:rsidP="00202F0E">
      <w:pPr>
        <w:numPr>
          <w:ilvl w:val="0"/>
          <w:numId w:val="18"/>
        </w:numPr>
        <w:ind w:left="709" w:hanging="425"/>
      </w:pPr>
      <w:r w:rsidRPr="008D6529">
        <w:t>Управление пользователями</w:t>
      </w:r>
      <w:r w:rsidR="00A22C4C">
        <w:t>: п</w:t>
      </w:r>
      <w:r w:rsidRPr="008D6529">
        <w:t xml:space="preserve">олучение всех пользователей. Изменение роли, создаем </w:t>
      </w:r>
      <w:r w:rsidRPr="00A22C4C">
        <w:rPr>
          <w:lang w:val="en-US"/>
        </w:rPr>
        <w:t>notifications</w:t>
      </w:r>
      <w:r w:rsidR="00A22C4C">
        <w:t>.</w:t>
      </w:r>
    </w:p>
    <w:p w14:paraId="3BAE77E9" w14:textId="2A49712F" w:rsidR="008D6529" w:rsidRPr="008D6529" w:rsidRDefault="008D6529" w:rsidP="00202F0E">
      <w:pPr>
        <w:numPr>
          <w:ilvl w:val="0"/>
          <w:numId w:val="18"/>
        </w:numPr>
        <w:ind w:left="709" w:hanging="425"/>
      </w:pPr>
      <w:r w:rsidRPr="008D6529">
        <w:t>Создание задачи</w:t>
      </w:r>
      <w:r w:rsidR="00A22C4C">
        <w:t>: с</w:t>
      </w:r>
      <w:r w:rsidRPr="008D6529">
        <w:t xml:space="preserve">оздание задачи, создание уведомления, публикация через </w:t>
      </w:r>
      <w:proofErr w:type="spellStart"/>
      <w:r w:rsidRPr="00A22C4C">
        <w:rPr>
          <w:lang w:val="en-US"/>
        </w:rPr>
        <w:t>websocket</w:t>
      </w:r>
      <w:proofErr w:type="spellEnd"/>
      <w:r w:rsidR="00A22C4C">
        <w:t xml:space="preserve">. </w:t>
      </w:r>
    </w:p>
    <w:p w14:paraId="030C64E2" w14:textId="5782BA22" w:rsidR="008D6529" w:rsidRPr="008D6529" w:rsidRDefault="008D6529" w:rsidP="00202F0E">
      <w:pPr>
        <w:numPr>
          <w:ilvl w:val="0"/>
          <w:numId w:val="18"/>
        </w:numPr>
        <w:ind w:left="709" w:hanging="425"/>
      </w:pPr>
      <w:r w:rsidRPr="008D6529">
        <w:lastRenderedPageBreak/>
        <w:t>Редактирование задачи</w:t>
      </w:r>
      <w:r w:rsidR="00A22C4C">
        <w:t>: и</w:t>
      </w:r>
      <w:r w:rsidRPr="008D6529">
        <w:t>зменение описания, названия, дедлайна</w:t>
      </w:r>
    </w:p>
    <w:p w14:paraId="08874E72" w14:textId="03F1FF49" w:rsidR="008D6529" w:rsidRPr="008D6529" w:rsidRDefault="008D6529" w:rsidP="00202F0E">
      <w:pPr>
        <w:numPr>
          <w:ilvl w:val="0"/>
          <w:numId w:val="18"/>
        </w:numPr>
        <w:ind w:left="709" w:hanging="425"/>
      </w:pPr>
      <w:r w:rsidRPr="008D6529">
        <w:t>Изменения статуса задачи</w:t>
      </w:r>
      <w:r w:rsidR="00A22C4C">
        <w:t>: и</w:t>
      </w:r>
      <w:r w:rsidRPr="008D6529">
        <w:t xml:space="preserve">зменения статуса, создание уведомления в </w:t>
      </w:r>
      <w:proofErr w:type="spellStart"/>
      <w:r w:rsidRPr="008D6529">
        <w:t>бд</w:t>
      </w:r>
      <w:proofErr w:type="spellEnd"/>
      <w:r w:rsidRPr="008D6529">
        <w:t xml:space="preserve"> для менеджера, публикация в </w:t>
      </w:r>
      <w:proofErr w:type="spellStart"/>
      <w:r w:rsidRPr="00A22C4C">
        <w:rPr>
          <w:lang w:val="en-US"/>
        </w:rPr>
        <w:t>websocket</w:t>
      </w:r>
      <w:proofErr w:type="spellEnd"/>
      <w:r w:rsidR="00A22C4C">
        <w:t xml:space="preserve">. </w:t>
      </w:r>
    </w:p>
    <w:p w14:paraId="2C7120BF" w14:textId="3011DA37" w:rsidR="008D6529" w:rsidRPr="008D6529" w:rsidRDefault="008D6529" w:rsidP="00202F0E">
      <w:pPr>
        <w:numPr>
          <w:ilvl w:val="0"/>
          <w:numId w:val="18"/>
        </w:numPr>
        <w:ind w:left="709" w:hanging="425"/>
      </w:pPr>
      <w:r w:rsidRPr="008D6529">
        <w:t>Удаление задачи</w:t>
      </w:r>
      <w:r w:rsidR="00A22C4C">
        <w:t>.</w:t>
      </w:r>
    </w:p>
    <w:p w14:paraId="0B02175B" w14:textId="37ED3032" w:rsidR="008D6529" w:rsidRPr="008D6529" w:rsidRDefault="008D6529" w:rsidP="00202F0E">
      <w:pPr>
        <w:numPr>
          <w:ilvl w:val="0"/>
          <w:numId w:val="18"/>
        </w:numPr>
        <w:ind w:left="709" w:hanging="425"/>
      </w:pPr>
      <w:r w:rsidRPr="008D6529">
        <w:t>Просмотр всех задач, руководителем</w:t>
      </w:r>
      <w:r w:rsidR="00A22C4C">
        <w:t>.</w:t>
      </w:r>
    </w:p>
    <w:p w14:paraId="6A46BAF9" w14:textId="44B2E5B3" w:rsidR="008D6529" w:rsidRPr="008D6529" w:rsidRDefault="008D6529" w:rsidP="00202F0E">
      <w:pPr>
        <w:numPr>
          <w:ilvl w:val="0"/>
          <w:numId w:val="18"/>
        </w:numPr>
        <w:ind w:left="709" w:hanging="425"/>
      </w:pPr>
      <w:r w:rsidRPr="008D6529">
        <w:t xml:space="preserve">Просмотр всех задач, администратором с помощью </w:t>
      </w:r>
      <w:proofErr w:type="spellStart"/>
      <w:proofErr w:type="gramStart"/>
      <w:r w:rsidRPr="008D6529">
        <w:rPr>
          <w:lang w:val="en-US"/>
        </w:rPr>
        <w:t>elasticsearch</w:t>
      </w:r>
      <w:proofErr w:type="spellEnd"/>
      <w:r w:rsidRPr="008D6529">
        <w:t>(</w:t>
      </w:r>
      <w:proofErr w:type="gramEnd"/>
      <w:r w:rsidRPr="008D6529">
        <w:rPr>
          <w:lang w:val="en-US"/>
        </w:rPr>
        <w:t>user</w:t>
      </w:r>
      <w:r w:rsidRPr="008D6529">
        <w:t xml:space="preserve">, </w:t>
      </w:r>
      <w:r w:rsidRPr="008D6529">
        <w:rPr>
          <w:lang w:val="en-US"/>
        </w:rPr>
        <w:t>name</w:t>
      </w:r>
      <w:r w:rsidRPr="008D6529">
        <w:t>, дедлайн)</w:t>
      </w:r>
      <w:r w:rsidR="00A22C4C">
        <w:t>.</w:t>
      </w:r>
    </w:p>
    <w:p w14:paraId="367FD626" w14:textId="389C7D8A" w:rsidR="008D6529" w:rsidRPr="008D6529" w:rsidRDefault="008D6529" w:rsidP="00202F0E">
      <w:pPr>
        <w:numPr>
          <w:ilvl w:val="0"/>
          <w:numId w:val="18"/>
        </w:numPr>
        <w:ind w:left="709" w:hanging="425"/>
      </w:pPr>
      <w:r>
        <w:t xml:space="preserve"> </w:t>
      </w:r>
      <w:r w:rsidRPr="008D6529">
        <w:t>Просмотр всех задач</w:t>
      </w:r>
      <w:r w:rsidR="00A22C4C">
        <w:t xml:space="preserve">, которые </w:t>
      </w:r>
      <w:proofErr w:type="spellStart"/>
      <w:r w:rsidR="00A22C4C">
        <w:t>прендалежат</w:t>
      </w:r>
      <w:proofErr w:type="spellEnd"/>
      <w:r w:rsidR="00A22C4C">
        <w:t xml:space="preserve"> менеджеру.</w:t>
      </w:r>
      <w:r w:rsidRPr="008D6529">
        <w:t xml:space="preserve"> </w:t>
      </w:r>
    </w:p>
    <w:p w14:paraId="614734A9" w14:textId="6688E9ED" w:rsidR="008D6529" w:rsidRPr="008D6529" w:rsidRDefault="008D6529" w:rsidP="00202F0E">
      <w:pPr>
        <w:numPr>
          <w:ilvl w:val="0"/>
          <w:numId w:val="18"/>
        </w:numPr>
        <w:ind w:left="709" w:hanging="425"/>
      </w:pPr>
      <w:r>
        <w:t xml:space="preserve"> </w:t>
      </w:r>
      <w:r w:rsidRPr="008D6529">
        <w:t>Просмотр календаря</w:t>
      </w:r>
      <w:r w:rsidR="00A22C4C">
        <w:t>.</w:t>
      </w:r>
    </w:p>
    <w:p w14:paraId="03BC34D4" w14:textId="2D831E49" w:rsidR="008D6529" w:rsidRPr="008D6529" w:rsidRDefault="008D6529" w:rsidP="00202F0E">
      <w:pPr>
        <w:numPr>
          <w:ilvl w:val="0"/>
          <w:numId w:val="18"/>
        </w:numPr>
        <w:ind w:left="709" w:hanging="425"/>
      </w:pPr>
      <w:r>
        <w:t xml:space="preserve"> </w:t>
      </w:r>
      <w:r w:rsidRPr="008D6529">
        <w:t xml:space="preserve">Экспорт статистики в </w:t>
      </w:r>
      <w:r w:rsidRPr="008D6529">
        <w:rPr>
          <w:lang w:val="en-US"/>
        </w:rPr>
        <w:t>csv</w:t>
      </w:r>
      <w:r w:rsidR="00A22C4C">
        <w:t>.</w:t>
      </w:r>
    </w:p>
    <w:p w14:paraId="66435F09" w14:textId="1A2DB3A8" w:rsidR="008D6529" w:rsidRPr="008D6529" w:rsidRDefault="008D6529" w:rsidP="00202F0E">
      <w:pPr>
        <w:numPr>
          <w:ilvl w:val="0"/>
          <w:numId w:val="18"/>
        </w:numPr>
        <w:ind w:left="709" w:hanging="425"/>
      </w:pPr>
      <w:r>
        <w:t xml:space="preserve"> </w:t>
      </w:r>
      <w:r w:rsidRPr="008D6529">
        <w:t>Уведомление выполняющему, что задача создана</w:t>
      </w:r>
      <w:r w:rsidR="00A22C4C">
        <w:t>.</w:t>
      </w:r>
    </w:p>
    <w:p w14:paraId="41A1DB0C" w14:textId="66520567" w:rsidR="008D6529" w:rsidRPr="008D6529" w:rsidRDefault="008D6529" w:rsidP="00202F0E">
      <w:pPr>
        <w:numPr>
          <w:ilvl w:val="0"/>
          <w:numId w:val="18"/>
        </w:numPr>
        <w:ind w:left="709" w:hanging="425"/>
      </w:pPr>
      <w:r>
        <w:t xml:space="preserve"> </w:t>
      </w:r>
      <w:r w:rsidRPr="008D6529">
        <w:t>Уведомление руководителю, что статус задачи изменен</w:t>
      </w:r>
      <w:r w:rsidR="00A22C4C">
        <w:t>.</w:t>
      </w:r>
    </w:p>
    <w:p w14:paraId="795D4215" w14:textId="73A6244B" w:rsidR="008D6529" w:rsidRPr="008D6529" w:rsidRDefault="008D6529" w:rsidP="00202F0E">
      <w:pPr>
        <w:numPr>
          <w:ilvl w:val="0"/>
          <w:numId w:val="18"/>
        </w:numPr>
        <w:ind w:left="709" w:hanging="425"/>
      </w:pPr>
      <w:r>
        <w:t xml:space="preserve"> </w:t>
      </w:r>
      <w:r w:rsidRPr="008D6529">
        <w:t>Уведомление выполняющему, что дедлайн изменен</w:t>
      </w:r>
      <w:r w:rsidR="00A22C4C">
        <w:t>.</w:t>
      </w:r>
    </w:p>
    <w:p w14:paraId="09BD20F5" w14:textId="47CB5652" w:rsidR="008D6529" w:rsidRPr="008D6529" w:rsidRDefault="008D6529" w:rsidP="00202F0E">
      <w:pPr>
        <w:numPr>
          <w:ilvl w:val="0"/>
          <w:numId w:val="18"/>
        </w:numPr>
        <w:ind w:left="709" w:hanging="425"/>
      </w:pPr>
      <w:r>
        <w:t xml:space="preserve"> </w:t>
      </w:r>
      <w:r w:rsidRPr="008D6529">
        <w:t xml:space="preserve">Крон, чтобы выставлять статус Просрочена, у задач, которых кончился </w:t>
      </w:r>
      <w:proofErr w:type="gramStart"/>
      <w:r w:rsidRPr="008D6529">
        <w:t xml:space="preserve">дедлайн  </w:t>
      </w:r>
      <w:r w:rsidR="00A22C4C">
        <w:t>.</w:t>
      </w:r>
      <w:proofErr w:type="gramEnd"/>
    </w:p>
    <w:p w14:paraId="37A61E43" w14:textId="7BBCC835" w:rsidR="008D6529" w:rsidRPr="008D6529" w:rsidRDefault="008D6529" w:rsidP="00202F0E">
      <w:pPr>
        <w:numPr>
          <w:ilvl w:val="0"/>
          <w:numId w:val="18"/>
        </w:numPr>
        <w:ind w:left="709" w:hanging="425"/>
      </w:pPr>
      <w:r>
        <w:t xml:space="preserve"> </w:t>
      </w:r>
      <w:r w:rsidRPr="008D6529">
        <w:rPr>
          <w:lang w:val="en-US"/>
        </w:rPr>
        <w:t>RBAC</w:t>
      </w:r>
      <w:r w:rsidRPr="008D6529">
        <w:t xml:space="preserve"> чтобы, если что изменить роль с </w:t>
      </w:r>
      <w:proofErr w:type="spellStart"/>
      <w:r w:rsidRPr="008D6529">
        <w:t>мененджера</w:t>
      </w:r>
      <w:proofErr w:type="spellEnd"/>
      <w:r w:rsidRPr="008D6529">
        <w:t xml:space="preserve"> на руководителя или наоборот.</w:t>
      </w:r>
    </w:p>
    <w:p w14:paraId="786574F7" w14:textId="0596505E" w:rsidR="00677339" w:rsidRPr="00677339" w:rsidRDefault="00677339" w:rsidP="00677339">
      <w:r w:rsidRPr="00677339">
        <w:t>Входные данные</w:t>
      </w:r>
      <w:r w:rsidR="00202F0E">
        <w:rPr>
          <w:lang w:val="en-US"/>
        </w:rPr>
        <w:t xml:space="preserve"> </w:t>
      </w:r>
      <w:proofErr w:type="spellStart"/>
      <w:r w:rsidR="00202F0E">
        <w:t>предаствлены</w:t>
      </w:r>
      <w:proofErr w:type="spellEnd"/>
      <w:r w:rsidR="00202F0E">
        <w:t xml:space="preserve"> ниже:</w:t>
      </w:r>
    </w:p>
    <w:p w14:paraId="67452E13" w14:textId="77777777" w:rsidR="00677339" w:rsidRPr="00677339" w:rsidRDefault="00677339" w:rsidP="00677339">
      <w:pPr>
        <w:numPr>
          <w:ilvl w:val="0"/>
          <w:numId w:val="26"/>
        </w:numPr>
      </w:pPr>
      <w:r w:rsidRPr="00677339">
        <w:t xml:space="preserve">регистрационные данные пользователей (ФИО, </w:t>
      </w:r>
      <w:proofErr w:type="spellStart"/>
      <w:r w:rsidRPr="00677339">
        <w:t>email</w:t>
      </w:r>
      <w:proofErr w:type="spellEnd"/>
      <w:r w:rsidRPr="00677339">
        <w:t>, пароль, роль);</w:t>
      </w:r>
    </w:p>
    <w:p w14:paraId="640582F7" w14:textId="77777777" w:rsidR="00677339" w:rsidRPr="00677339" w:rsidRDefault="00677339" w:rsidP="00677339">
      <w:pPr>
        <w:numPr>
          <w:ilvl w:val="0"/>
          <w:numId w:val="26"/>
        </w:numPr>
      </w:pPr>
      <w:r w:rsidRPr="00677339">
        <w:t>учетные данные для авторизации (логин, пароль, токен);</w:t>
      </w:r>
    </w:p>
    <w:p w14:paraId="427E256E" w14:textId="77777777" w:rsidR="00677339" w:rsidRPr="00677339" w:rsidRDefault="00677339" w:rsidP="00677339">
      <w:pPr>
        <w:numPr>
          <w:ilvl w:val="0"/>
          <w:numId w:val="26"/>
        </w:numPr>
      </w:pPr>
      <w:r w:rsidRPr="00677339">
        <w:t>данные о задачах (название, описание, исполнитель, дедлайн, приоритет, статус);</w:t>
      </w:r>
    </w:p>
    <w:p w14:paraId="7C6ED5C8" w14:textId="77777777" w:rsidR="00677339" w:rsidRPr="00677339" w:rsidRDefault="00677339" w:rsidP="00677339">
      <w:pPr>
        <w:numPr>
          <w:ilvl w:val="0"/>
          <w:numId w:val="26"/>
        </w:numPr>
      </w:pPr>
      <w:r w:rsidRPr="00677339">
        <w:t>команды администратора (назначение ролей, изменение прав доступа);</w:t>
      </w:r>
    </w:p>
    <w:p w14:paraId="430C5E48" w14:textId="77777777" w:rsidR="00677339" w:rsidRPr="00677339" w:rsidRDefault="00677339" w:rsidP="00677339">
      <w:pPr>
        <w:numPr>
          <w:ilvl w:val="0"/>
          <w:numId w:val="26"/>
        </w:numPr>
      </w:pPr>
      <w:r w:rsidRPr="00677339">
        <w:t>параметры поиска и фильтрации (ФИО пользователя, название задачи, дедлайн);</w:t>
      </w:r>
    </w:p>
    <w:p w14:paraId="4C89B71D" w14:textId="77777777" w:rsidR="00677339" w:rsidRPr="00677339" w:rsidRDefault="00677339" w:rsidP="00677339">
      <w:pPr>
        <w:numPr>
          <w:ilvl w:val="0"/>
          <w:numId w:val="26"/>
        </w:numPr>
      </w:pPr>
      <w:r w:rsidRPr="00677339">
        <w:t>данные для изменения задачи (новое описание, дедлайн, статус);</w:t>
      </w:r>
    </w:p>
    <w:p w14:paraId="5A42ADE6" w14:textId="77777777" w:rsidR="00677339" w:rsidRPr="00677339" w:rsidRDefault="00677339" w:rsidP="00677339">
      <w:pPr>
        <w:numPr>
          <w:ilvl w:val="0"/>
          <w:numId w:val="26"/>
        </w:numPr>
      </w:pPr>
      <w:r w:rsidRPr="00677339">
        <w:t>команды по экспорту статистики (выбор периода, тип отчёта).</w:t>
      </w:r>
    </w:p>
    <w:p w14:paraId="4B162CA4" w14:textId="1671395A" w:rsidR="00677339" w:rsidRPr="00677339" w:rsidRDefault="00677339" w:rsidP="00677339">
      <w:pPr>
        <w:rPr>
          <w:b/>
          <w:bCs/>
        </w:rPr>
      </w:pPr>
      <w:r w:rsidRPr="00677339">
        <w:t>Выходные данные</w:t>
      </w:r>
      <w:r w:rsidR="00202F0E">
        <w:t xml:space="preserve"> выглядят так:</w:t>
      </w:r>
    </w:p>
    <w:p w14:paraId="2CBB727C" w14:textId="77777777" w:rsidR="00677339" w:rsidRPr="00677339" w:rsidRDefault="00677339" w:rsidP="00677339">
      <w:pPr>
        <w:numPr>
          <w:ilvl w:val="0"/>
          <w:numId w:val="27"/>
        </w:numPr>
      </w:pPr>
      <w:r w:rsidRPr="00677339">
        <w:t>уведомления в реальном времени (создание задачи, изменение дедлайна, изменение статуса, просрочка);</w:t>
      </w:r>
    </w:p>
    <w:p w14:paraId="2E23CFE5" w14:textId="77777777" w:rsidR="00677339" w:rsidRPr="00677339" w:rsidRDefault="00677339" w:rsidP="00677339">
      <w:pPr>
        <w:numPr>
          <w:ilvl w:val="0"/>
          <w:numId w:val="27"/>
        </w:numPr>
      </w:pPr>
      <w:r w:rsidRPr="00677339">
        <w:t>список пользователей с ролями;</w:t>
      </w:r>
    </w:p>
    <w:p w14:paraId="2EEB5DA8" w14:textId="77777777" w:rsidR="00677339" w:rsidRPr="00677339" w:rsidRDefault="00677339" w:rsidP="00677339">
      <w:pPr>
        <w:numPr>
          <w:ilvl w:val="0"/>
          <w:numId w:val="27"/>
        </w:numPr>
      </w:pPr>
      <w:r w:rsidRPr="00677339">
        <w:t>карточка задачи с полной информацией;</w:t>
      </w:r>
    </w:p>
    <w:p w14:paraId="1674CB3A" w14:textId="77777777" w:rsidR="00677339" w:rsidRPr="00677339" w:rsidRDefault="00677339" w:rsidP="00677339">
      <w:pPr>
        <w:numPr>
          <w:ilvl w:val="0"/>
          <w:numId w:val="27"/>
        </w:numPr>
      </w:pPr>
      <w:r w:rsidRPr="00677339">
        <w:t>персональный список задач для каждого менеджера;</w:t>
      </w:r>
    </w:p>
    <w:p w14:paraId="19A537B4" w14:textId="77777777" w:rsidR="00677339" w:rsidRPr="00677339" w:rsidRDefault="00677339" w:rsidP="00677339">
      <w:pPr>
        <w:numPr>
          <w:ilvl w:val="0"/>
          <w:numId w:val="27"/>
        </w:numPr>
      </w:pPr>
      <w:r w:rsidRPr="00677339">
        <w:t>агрегированный список задач для руководителя и администратора;</w:t>
      </w:r>
    </w:p>
    <w:p w14:paraId="7256C0BD" w14:textId="77777777" w:rsidR="00677339" w:rsidRPr="00677339" w:rsidRDefault="00677339" w:rsidP="00677339">
      <w:pPr>
        <w:numPr>
          <w:ilvl w:val="0"/>
          <w:numId w:val="27"/>
        </w:numPr>
      </w:pPr>
      <w:r w:rsidRPr="00677339">
        <w:t>календарное представление задач;</w:t>
      </w:r>
    </w:p>
    <w:p w14:paraId="052D1663" w14:textId="77777777" w:rsidR="00677339" w:rsidRPr="00677339" w:rsidRDefault="00677339" w:rsidP="00677339">
      <w:pPr>
        <w:numPr>
          <w:ilvl w:val="0"/>
          <w:numId w:val="27"/>
        </w:numPr>
      </w:pPr>
      <w:r w:rsidRPr="00677339">
        <w:t>статистические отчёты по задачам (выполненные, просроченные, активные);</w:t>
      </w:r>
    </w:p>
    <w:p w14:paraId="2541D1D1" w14:textId="341DF155" w:rsidR="008664B4" w:rsidRPr="009632D2" w:rsidRDefault="00677339" w:rsidP="00202F0E">
      <w:pPr>
        <w:numPr>
          <w:ilvl w:val="0"/>
          <w:numId w:val="27"/>
        </w:numPr>
      </w:pPr>
      <w:r w:rsidRPr="00677339">
        <w:t>экспортированные файлы в формате CSV</w:t>
      </w:r>
      <w:r w:rsidR="00202F0E">
        <w:t>.</w:t>
      </w:r>
    </w:p>
    <w:p w14:paraId="6714934A" w14:textId="296FB872" w:rsidR="00257C87" w:rsidRDefault="005A41B4" w:rsidP="00257C87">
      <w:pPr>
        <w:rPr>
          <w:lang w:eastAsia="ru-RU"/>
        </w:rPr>
      </w:pPr>
      <w:r w:rsidRPr="005A41B4">
        <w:t>В первую очередь должны быть реализованы базовые функции: регистрация и авторизация, создание и редактирование задач, назначение исполнителей, система уведомлений. После этого — функции календаря, поиска, экспорта статистики. Такая очередность позволяет быстрее ввести систему в опытную эксплуатацию и постепенно расширять функционал.</w:t>
      </w:r>
      <w:r w:rsidR="00257C87">
        <w:rPr>
          <w:lang w:eastAsia="ru-RU"/>
        </w:rPr>
        <w:br w:type="page"/>
      </w:r>
    </w:p>
    <w:p w14:paraId="5ED9B8C9" w14:textId="3B27FB64" w:rsidR="005756AF" w:rsidRDefault="005756AF" w:rsidP="005756AF">
      <w:pPr>
        <w:pStyle w:val="10"/>
        <w:numPr>
          <w:ilvl w:val="0"/>
          <w:numId w:val="5"/>
        </w:numPr>
        <w:ind w:hanging="141"/>
      </w:pPr>
      <w:bookmarkStart w:id="4" w:name="_Toc209427940"/>
      <w:r>
        <w:lastRenderedPageBreak/>
        <w:t>Информационное обеспечение</w:t>
      </w:r>
      <w:bookmarkEnd w:id="4"/>
    </w:p>
    <w:p w14:paraId="6192E4B6" w14:textId="78F2B7B8" w:rsidR="001D5D3D" w:rsidRDefault="00DE4C5C" w:rsidP="005756AF">
      <w:r w:rsidRPr="00DE4C5C">
        <w:t xml:space="preserve">Разрабатываемое веб-приложение использует реляционную базу данных </w:t>
      </w:r>
      <w:proofErr w:type="spellStart"/>
      <w:r w:rsidRPr="00DE4C5C">
        <w:t>PostgreSQL</w:t>
      </w:r>
      <w:proofErr w:type="spellEnd"/>
      <w:r w:rsidRPr="00DE4C5C">
        <w:t>, в которой определены несколько ключевых сущностей. Каждая сущность представлена таблицей с набором атрибутов, а между таблицами установлены связи через внешние ключи. Такая организация данных позволяет обеспечивать целостность информации и эффективно обрабатывать пользовательские запросы.</w:t>
      </w:r>
    </w:p>
    <w:p w14:paraId="50E280BA" w14:textId="15C30133" w:rsidR="00A628CF" w:rsidRDefault="00A628CF" w:rsidP="00384A20">
      <w:pPr>
        <w:spacing w:after="240"/>
      </w:pPr>
      <w:r w:rsidRPr="00A628CF">
        <w:t xml:space="preserve">Пользователи являются центральной сущностью системы, так как именно они формируют задачи, назначают исполнителей и контролируют выполнение. Для обеспечения безопасности в таблице хранится зашифрованный пароль, а также определяется роль пользователя (администратор, </w:t>
      </w:r>
      <w:r>
        <w:t>руководитель</w:t>
      </w:r>
      <w:r w:rsidRPr="00A628CF">
        <w:t xml:space="preserve">, </w:t>
      </w:r>
      <w:r>
        <w:t>менеджер</w:t>
      </w:r>
      <w:r w:rsidRPr="00A628CF">
        <w:t>), от которой зависят его права в системе.</w:t>
      </w:r>
      <w:r w:rsidR="00384A20">
        <w:t xml:space="preserve"> Имеет связь с таблицей отделов. Таблицу можно наблюдать ниже.</w:t>
      </w:r>
      <w:r w:rsidR="00670447">
        <w:t xml:space="preserve"> </w:t>
      </w:r>
    </w:p>
    <w:p w14:paraId="07550D86" w14:textId="0F4B6BF4" w:rsidR="00A628CF" w:rsidRDefault="00A628CF" w:rsidP="005756AF">
      <w:r>
        <w:t xml:space="preserve">Таблица 1 – </w:t>
      </w:r>
      <w:proofErr w:type="spellStart"/>
      <w:r>
        <w:t>Структра</w:t>
      </w:r>
      <w:proofErr w:type="spellEnd"/>
      <w:r>
        <w:t xml:space="preserve"> модели пользователей</w:t>
      </w:r>
    </w:p>
    <w:tbl>
      <w:tblPr>
        <w:tblStyle w:val="af6"/>
        <w:tblW w:w="0" w:type="auto"/>
        <w:tblInd w:w="-425" w:type="dxa"/>
        <w:tblLook w:val="04A0" w:firstRow="1" w:lastRow="0" w:firstColumn="1" w:lastColumn="0" w:noHBand="0" w:noVBand="1"/>
      </w:tblPr>
      <w:tblGrid>
        <w:gridCol w:w="2442"/>
        <w:gridCol w:w="2442"/>
        <w:gridCol w:w="2443"/>
        <w:gridCol w:w="2443"/>
      </w:tblGrid>
      <w:tr w:rsidR="00A628CF" w14:paraId="1D10677C" w14:textId="77777777" w:rsidTr="00A628CF">
        <w:tc>
          <w:tcPr>
            <w:tcW w:w="2442" w:type="dxa"/>
          </w:tcPr>
          <w:p w14:paraId="12ADA19C" w14:textId="49E14952" w:rsidR="00A628CF" w:rsidRDefault="00A628CF" w:rsidP="00A628CF">
            <w:pPr>
              <w:ind w:left="0" w:firstLine="0"/>
              <w:jc w:val="center"/>
            </w:pPr>
            <w:r>
              <w:t>Идентификатор</w:t>
            </w:r>
          </w:p>
        </w:tc>
        <w:tc>
          <w:tcPr>
            <w:tcW w:w="2442" w:type="dxa"/>
          </w:tcPr>
          <w:p w14:paraId="2A1DA528" w14:textId="67D54313" w:rsidR="00A628CF" w:rsidRDefault="00A628CF" w:rsidP="00A628CF">
            <w:pPr>
              <w:ind w:left="0" w:firstLine="0"/>
              <w:jc w:val="center"/>
            </w:pPr>
            <w:r>
              <w:t>Наименование поля</w:t>
            </w:r>
          </w:p>
        </w:tc>
        <w:tc>
          <w:tcPr>
            <w:tcW w:w="2443" w:type="dxa"/>
          </w:tcPr>
          <w:p w14:paraId="4E55ADF2" w14:textId="7A7DA999" w:rsidR="00A628CF" w:rsidRDefault="00A628CF" w:rsidP="00A628CF">
            <w:pPr>
              <w:ind w:left="0" w:firstLine="0"/>
              <w:jc w:val="center"/>
            </w:pPr>
            <w:r>
              <w:t>Тип данных</w:t>
            </w:r>
          </w:p>
        </w:tc>
        <w:tc>
          <w:tcPr>
            <w:tcW w:w="2443" w:type="dxa"/>
          </w:tcPr>
          <w:p w14:paraId="47FF0284" w14:textId="009AE349" w:rsidR="00A628CF" w:rsidRDefault="00A628CF" w:rsidP="00A628CF">
            <w:pPr>
              <w:ind w:left="0" w:firstLine="0"/>
              <w:jc w:val="center"/>
            </w:pPr>
            <w:r>
              <w:t>Размер</w:t>
            </w:r>
          </w:p>
        </w:tc>
      </w:tr>
      <w:tr w:rsidR="00A628CF" w14:paraId="4FCEE513" w14:textId="77777777" w:rsidTr="00A628CF">
        <w:tc>
          <w:tcPr>
            <w:tcW w:w="2442" w:type="dxa"/>
          </w:tcPr>
          <w:p w14:paraId="205DF1DB" w14:textId="4F36F054" w:rsidR="00A628CF" w:rsidRDefault="00A628CF" w:rsidP="00A628CF">
            <w:pPr>
              <w:ind w:left="0" w:firstLine="0"/>
              <w:jc w:val="center"/>
            </w:pPr>
            <w:r>
              <w:t>1</w:t>
            </w:r>
          </w:p>
        </w:tc>
        <w:tc>
          <w:tcPr>
            <w:tcW w:w="2442" w:type="dxa"/>
          </w:tcPr>
          <w:p w14:paraId="4F1414BB" w14:textId="09AEABF9" w:rsidR="00A628CF" w:rsidRDefault="00A628CF" w:rsidP="00A628CF">
            <w:pPr>
              <w:ind w:left="0" w:firstLine="0"/>
              <w:jc w:val="center"/>
            </w:pPr>
            <w:r>
              <w:t>2</w:t>
            </w:r>
          </w:p>
        </w:tc>
        <w:tc>
          <w:tcPr>
            <w:tcW w:w="2443" w:type="dxa"/>
          </w:tcPr>
          <w:p w14:paraId="506C3049" w14:textId="3BBD1CF4" w:rsidR="00A628CF" w:rsidRDefault="00A628CF" w:rsidP="00A628CF">
            <w:pPr>
              <w:ind w:left="0" w:firstLine="0"/>
              <w:jc w:val="center"/>
            </w:pPr>
            <w:r>
              <w:t>3</w:t>
            </w:r>
          </w:p>
        </w:tc>
        <w:tc>
          <w:tcPr>
            <w:tcW w:w="2443" w:type="dxa"/>
          </w:tcPr>
          <w:p w14:paraId="61853F01" w14:textId="610C93C8" w:rsidR="00A628CF" w:rsidRDefault="00A628CF" w:rsidP="00A628CF">
            <w:pPr>
              <w:ind w:left="0" w:firstLine="0"/>
              <w:jc w:val="center"/>
            </w:pPr>
            <w:r>
              <w:t>4</w:t>
            </w:r>
          </w:p>
        </w:tc>
      </w:tr>
      <w:tr w:rsidR="00A628CF" w14:paraId="5634C958" w14:textId="77777777" w:rsidTr="00A628CF">
        <w:tc>
          <w:tcPr>
            <w:tcW w:w="2442" w:type="dxa"/>
          </w:tcPr>
          <w:p w14:paraId="195EB83F" w14:textId="5C84DFBA" w:rsidR="00A628CF" w:rsidRPr="00A628CF" w:rsidRDefault="00A628CF" w:rsidP="00A628CF">
            <w:pPr>
              <w:ind w:left="0" w:firstLine="0"/>
              <w:jc w:val="center"/>
            </w:pPr>
            <w:r>
              <w:rPr>
                <w:lang w:val="en-US"/>
              </w:rPr>
              <w:t xml:space="preserve">ID </w:t>
            </w:r>
            <w:r>
              <w:t>пользователей (</w:t>
            </w:r>
            <w:r>
              <w:rPr>
                <w:lang w:val="en-US"/>
              </w:rPr>
              <w:t>PK</w:t>
            </w:r>
            <w:r>
              <w:t>)</w:t>
            </w:r>
          </w:p>
        </w:tc>
        <w:tc>
          <w:tcPr>
            <w:tcW w:w="2442" w:type="dxa"/>
          </w:tcPr>
          <w:p w14:paraId="61CF0534" w14:textId="660F9B56" w:rsidR="00A628CF" w:rsidRDefault="00A628CF" w:rsidP="00A628CF">
            <w:pPr>
              <w:ind w:left="0" w:firstLine="0"/>
              <w:jc w:val="center"/>
            </w:pPr>
            <w:proofErr w:type="spellStart"/>
            <w:r w:rsidRPr="00A628CF">
              <w:t>id</w:t>
            </w:r>
            <w:proofErr w:type="spellEnd"/>
          </w:p>
        </w:tc>
        <w:tc>
          <w:tcPr>
            <w:tcW w:w="2443" w:type="dxa"/>
          </w:tcPr>
          <w:p w14:paraId="5E077E32" w14:textId="08F49DAE" w:rsidR="00A628CF" w:rsidRPr="00384A20" w:rsidRDefault="00384A20" w:rsidP="00A628CF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2443" w:type="dxa"/>
          </w:tcPr>
          <w:p w14:paraId="608129FD" w14:textId="2AA45D19" w:rsidR="00A628CF" w:rsidRPr="00384A20" w:rsidRDefault="00384A20" w:rsidP="00A628CF">
            <w:pPr>
              <w:ind w:left="0" w:firstLine="0"/>
              <w:jc w:val="center"/>
            </w:pPr>
            <w:r>
              <w:rPr>
                <w:lang w:val="en-US"/>
              </w:rPr>
              <w:t>4</w:t>
            </w:r>
            <w:r>
              <w:t xml:space="preserve"> байт</w:t>
            </w:r>
          </w:p>
        </w:tc>
      </w:tr>
      <w:tr w:rsidR="00A628CF" w14:paraId="504FBEED" w14:textId="77777777" w:rsidTr="00A628CF">
        <w:tc>
          <w:tcPr>
            <w:tcW w:w="2442" w:type="dxa"/>
          </w:tcPr>
          <w:p w14:paraId="421D072A" w14:textId="4F0958F7" w:rsidR="00A628CF" w:rsidRDefault="00A628CF" w:rsidP="00A628CF">
            <w:pPr>
              <w:ind w:left="0" w:firstLine="0"/>
              <w:jc w:val="center"/>
            </w:pPr>
            <w:r>
              <w:t>Адрес электронной почты</w:t>
            </w:r>
          </w:p>
        </w:tc>
        <w:tc>
          <w:tcPr>
            <w:tcW w:w="2442" w:type="dxa"/>
          </w:tcPr>
          <w:p w14:paraId="626F2C1F" w14:textId="77777777" w:rsidR="00A628CF" w:rsidRPr="00A628CF" w:rsidRDefault="00A628CF" w:rsidP="00A628CF">
            <w:pPr>
              <w:ind w:left="0" w:firstLine="0"/>
              <w:jc w:val="center"/>
            </w:pPr>
            <w:proofErr w:type="spellStart"/>
            <w:r w:rsidRPr="00A628CF">
              <w:t>email</w:t>
            </w:r>
            <w:proofErr w:type="spellEnd"/>
          </w:p>
          <w:p w14:paraId="6EA8BA0F" w14:textId="77777777" w:rsidR="00A628CF" w:rsidRDefault="00A628CF" w:rsidP="00A628CF">
            <w:pPr>
              <w:ind w:left="0" w:firstLine="0"/>
              <w:jc w:val="center"/>
            </w:pPr>
          </w:p>
        </w:tc>
        <w:tc>
          <w:tcPr>
            <w:tcW w:w="2443" w:type="dxa"/>
          </w:tcPr>
          <w:p w14:paraId="59F6CF8D" w14:textId="7436DACB" w:rsidR="00A628CF" w:rsidRPr="00384A20" w:rsidRDefault="00384A20" w:rsidP="00A628CF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2443" w:type="dxa"/>
          </w:tcPr>
          <w:p w14:paraId="6C854909" w14:textId="7642E3D0" w:rsidR="00A628CF" w:rsidRDefault="00384A20" w:rsidP="00A628CF">
            <w:pPr>
              <w:ind w:left="0" w:firstLine="0"/>
              <w:jc w:val="center"/>
            </w:pPr>
            <w:r w:rsidRPr="00384A20">
              <w:t>65</w:t>
            </w:r>
            <w:r>
              <w:t> </w:t>
            </w:r>
            <w:r w:rsidRPr="00384A20">
              <w:t>535</w:t>
            </w:r>
            <w:r>
              <w:t xml:space="preserve"> байт</w:t>
            </w:r>
          </w:p>
        </w:tc>
      </w:tr>
      <w:tr w:rsidR="00A628CF" w14:paraId="4B016E26" w14:textId="77777777" w:rsidTr="00A628CF">
        <w:tc>
          <w:tcPr>
            <w:tcW w:w="2442" w:type="dxa"/>
          </w:tcPr>
          <w:p w14:paraId="1E5C703A" w14:textId="0AF603B4" w:rsidR="00A628CF" w:rsidRDefault="00A628CF" w:rsidP="00A628CF">
            <w:pPr>
              <w:ind w:left="0" w:firstLine="0"/>
              <w:jc w:val="center"/>
            </w:pPr>
            <w:r>
              <w:t>Пароль</w:t>
            </w:r>
          </w:p>
        </w:tc>
        <w:tc>
          <w:tcPr>
            <w:tcW w:w="2442" w:type="dxa"/>
          </w:tcPr>
          <w:p w14:paraId="5B4A2AA6" w14:textId="0C082A7B" w:rsidR="00A628CF" w:rsidRDefault="00A628CF" w:rsidP="00A628CF">
            <w:pPr>
              <w:ind w:left="0" w:firstLine="0"/>
              <w:jc w:val="center"/>
            </w:pPr>
            <w:proofErr w:type="spellStart"/>
            <w:r w:rsidRPr="00A628CF">
              <w:t>passwordHash</w:t>
            </w:r>
            <w:proofErr w:type="spellEnd"/>
          </w:p>
        </w:tc>
        <w:tc>
          <w:tcPr>
            <w:tcW w:w="2443" w:type="dxa"/>
          </w:tcPr>
          <w:p w14:paraId="47530A61" w14:textId="7B31EF89" w:rsidR="00A628CF" w:rsidRPr="00384A20" w:rsidRDefault="00384A20" w:rsidP="00A628CF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2443" w:type="dxa"/>
          </w:tcPr>
          <w:p w14:paraId="57C2108A" w14:textId="7C9D71B5" w:rsidR="00A628CF" w:rsidRDefault="00384A20" w:rsidP="00A628CF">
            <w:pPr>
              <w:ind w:left="0" w:firstLine="0"/>
              <w:jc w:val="center"/>
            </w:pPr>
            <w:r w:rsidRPr="00384A20">
              <w:t>65</w:t>
            </w:r>
            <w:r>
              <w:t> </w:t>
            </w:r>
            <w:r w:rsidRPr="00384A20">
              <w:t>535</w:t>
            </w:r>
            <w:r>
              <w:t xml:space="preserve"> байт</w:t>
            </w:r>
          </w:p>
        </w:tc>
      </w:tr>
      <w:tr w:rsidR="00A628CF" w14:paraId="4DCC56F8" w14:textId="77777777" w:rsidTr="00A628CF">
        <w:tc>
          <w:tcPr>
            <w:tcW w:w="2442" w:type="dxa"/>
          </w:tcPr>
          <w:p w14:paraId="6474F1C7" w14:textId="1801176F" w:rsidR="00A628CF" w:rsidRPr="00384A20" w:rsidRDefault="00384A20" w:rsidP="00A628CF">
            <w:pPr>
              <w:ind w:left="0" w:firstLine="0"/>
              <w:jc w:val="center"/>
            </w:pPr>
            <w:r>
              <w:t>Часовой пояс</w:t>
            </w:r>
          </w:p>
        </w:tc>
        <w:tc>
          <w:tcPr>
            <w:tcW w:w="2442" w:type="dxa"/>
          </w:tcPr>
          <w:p w14:paraId="756C5D2C" w14:textId="79D6AAAE" w:rsidR="00A628CF" w:rsidRDefault="00384A20" w:rsidP="00384A20">
            <w:pPr>
              <w:ind w:left="0" w:firstLine="0"/>
              <w:jc w:val="center"/>
            </w:pPr>
            <w:proofErr w:type="spellStart"/>
            <w:r w:rsidRPr="00384A20">
              <w:t>timezone</w:t>
            </w:r>
            <w:proofErr w:type="spellEnd"/>
          </w:p>
        </w:tc>
        <w:tc>
          <w:tcPr>
            <w:tcW w:w="2443" w:type="dxa"/>
          </w:tcPr>
          <w:p w14:paraId="593F57D2" w14:textId="4B127856" w:rsidR="00A628CF" w:rsidRPr="00384A20" w:rsidRDefault="00384A20" w:rsidP="00A628CF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2443" w:type="dxa"/>
          </w:tcPr>
          <w:p w14:paraId="6E18F06C" w14:textId="346D431F" w:rsidR="00A628CF" w:rsidRDefault="00384A20" w:rsidP="00A628CF">
            <w:pPr>
              <w:ind w:left="0" w:firstLine="0"/>
              <w:jc w:val="center"/>
            </w:pPr>
            <w:r w:rsidRPr="00384A20">
              <w:t>65</w:t>
            </w:r>
            <w:r>
              <w:t> </w:t>
            </w:r>
            <w:r w:rsidRPr="00384A20">
              <w:t>535</w:t>
            </w:r>
            <w:r>
              <w:t xml:space="preserve"> байт</w:t>
            </w:r>
          </w:p>
        </w:tc>
      </w:tr>
      <w:tr w:rsidR="00A628CF" w14:paraId="035CBB5B" w14:textId="77777777" w:rsidTr="00A628CF">
        <w:tc>
          <w:tcPr>
            <w:tcW w:w="2442" w:type="dxa"/>
          </w:tcPr>
          <w:p w14:paraId="517427F0" w14:textId="3424CAD4" w:rsidR="00A628CF" w:rsidRDefault="00A628CF" w:rsidP="00A628CF">
            <w:pPr>
              <w:ind w:left="0" w:firstLine="0"/>
              <w:jc w:val="center"/>
            </w:pPr>
            <w:r>
              <w:t>Имя и фамилия</w:t>
            </w:r>
          </w:p>
        </w:tc>
        <w:tc>
          <w:tcPr>
            <w:tcW w:w="2442" w:type="dxa"/>
          </w:tcPr>
          <w:p w14:paraId="702D120E" w14:textId="4341D699" w:rsidR="00A628CF" w:rsidRDefault="00A628CF" w:rsidP="00A628CF">
            <w:pPr>
              <w:ind w:left="0" w:firstLine="0"/>
              <w:jc w:val="center"/>
            </w:pPr>
            <w:proofErr w:type="spellStart"/>
            <w:r w:rsidRPr="00A628CF">
              <w:t>fullName</w:t>
            </w:r>
            <w:proofErr w:type="spellEnd"/>
          </w:p>
        </w:tc>
        <w:tc>
          <w:tcPr>
            <w:tcW w:w="2443" w:type="dxa"/>
          </w:tcPr>
          <w:p w14:paraId="0C1A8432" w14:textId="3AD1DF71" w:rsidR="00A628CF" w:rsidRPr="00384A20" w:rsidRDefault="00384A20" w:rsidP="00A628CF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2443" w:type="dxa"/>
          </w:tcPr>
          <w:p w14:paraId="704E3539" w14:textId="39B42177" w:rsidR="00A628CF" w:rsidRDefault="00384A20" w:rsidP="00A628CF">
            <w:pPr>
              <w:ind w:left="0" w:firstLine="0"/>
              <w:jc w:val="center"/>
            </w:pPr>
            <w:r w:rsidRPr="00384A20">
              <w:t>65</w:t>
            </w:r>
            <w:r>
              <w:t> </w:t>
            </w:r>
            <w:r w:rsidRPr="00384A20">
              <w:t>535</w:t>
            </w:r>
            <w:r>
              <w:t xml:space="preserve"> байт</w:t>
            </w:r>
          </w:p>
        </w:tc>
      </w:tr>
      <w:tr w:rsidR="00A628CF" w14:paraId="3C0528A7" w14:textId="77777777" w:rsidTr="00A628CF">
        <w:tc>
          <w:tcPr>
            <w:tcW w:w="2442" w:type="dxa"/>
          </w:tcPr>
          <w:p w14:paraId="1A9A56B8" w14:textId="6554791E" w:rsidR="00A628CF" w:rsidRDefault="00A628CF" w:rsidP="00A628CF">
            <w:pPr>
              <w:ind w:left="0" w:firstLine="0"/>
              <w:jc w:val="center"/>
            </w:pPr>
            <w:proofErr w:type="spellStart"/>
            <w:r>
              <w:t>Аквность</w:t>
            </w:r>
            <w:proofErr w:type="spellEnd"/>
          </w:p>
        </w:tc>
        <w:tc>
          <w:tcPr>
            <w:tcW w:w="2442" w:type="dxa"/>
          </w:tcPr>
          <w:p w14:paraId="2DFD9EB2" w14:textId="3B81D4CB" w:rsidR="00A628CF" w:rsidRDefault="00384A20" w:rsidP="00384A20">
            <w:pPr>
              <w:ind w:left="0" w:firstLine="0"/>
              <w:jc w:val="center"/>
            </w:pPr>
            <w:proofErr w:type="spellStart"/>
            <w:r w:rsidRPr="00384A20">
              <w:t>isActive</w:t>
            </w:r>
            <w:proofErr w:type="spellEnd"/>
          </w:p>
        </w:tc>
        <w:tc>
          <w:tcPr>
            <w:tcW w:w="2443" w:type="dxa"/>
          </w:tcPr>
          <w:p w14:paraId="75BDE1EF" w14:textId="0BE51A77" w:rsidR="00A628CF" w:rsidRPr="00384A20" w:rsidRDefault="00384A20" w:rsidP="00A628CF">
            <w:pPr>
              <w:ind w:left="0"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boolean</w:t>
            </w:r>
            <w:proofErr w:type="spellEnd"/>
          </w:p>
        </w:tc>
        <w:tc>
          <w:tcPr>
            <w:tcW w:w="2443" w:type="dxa"/>
          </w:tcPr>
          <w:p w14:paraId="109194C6" w14:textId="2A346F7F" w:rsidR="00A628CF" w:rsidRDefault="00384A20" w:rsidP="00A628CF">
            <w:pPr>
              <w:ind w:left="0" w:firstLine="0"/>
              <w:jc w:val="center"/>
            </w:pPr>
            <w:r>
              <w:t>1 байт</w:t>
            </w:r>
          </w:p>
        </w:tc>
      </w:tr>
      <w:tr w:rsidR="00384A20" w14:paraId="73FF76FB" w14:textId="77777777" w:rsidTr="00A628CF">
        <w:tc>
          <w:tcPr>
            <w:tcW w:w="2442" w:type="dxa"/>
          </w:tcPr>
          <w:p w14:paraId="09DA6A4D" w14:textId="76DE31E7" w:rsidR="00384A20" w:rsidRPr="00384A20" w:rsidRDefault="00384A20" w:rsidP="00A628CF">
            <w:pPr>
              <w:ind w:left="0" w:firstLine="0"/>
              <w:jc w:val="center"/>
            </w:pPr>
            <w:r>
              <w:t>Отдел (</w:t>
            </w:r>
            <w:r>
              <w:rPr>
                <w:lang w:val="en-US"/>
              </w:rPr>
              <w:t>FK</w:t>
            </w:r>
            <w:r>
              <w:t>)</w:t>
            </w:r>
          </w:p>
        </w:tc>
        <w:tc>
          <w:tcPr>
            <w:tcW w:w="2442" w:type="dxa"/>
          </w:tcPr>
          <w:p w14:paraId="1B2CD375" w14:textId="22776E58" w:rsidR="00384A20" w:rsidRPr="00384A20" w:rsidRDefault="00384A20" w:rsidP="00384A20">
            <w:pPr>
              <w:ind w:left="0"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departmentId</w:t>
            </w:r>
            <w:proofErr w:type="spellEnd"/>
          </w:p>
        </w:tc>
        <w:tc>
          <w:tcPr>
            <w:tcW w:w="2443" w:type="dxa"/>
          </w:tcPr>
          <w:p w14:paraId="21B8EDEC" w14:textId="65A6B2E4" w:rsidR="00384A20" w:rsidRPr="00384A20" w:rsidRDefault="00384A20" w:rsidP="00A628CF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2443" w:type="dxa"/>
          </w:tcPr>
          <w:p w14:paraId="4E8C35F9" w14:textId="7C563C90" w:rsidR="00384A20" w:rsidRDefault="00384A20" w:rsidP="00A628CF">
            <w:pPr>
              <w:ind w:left="0" w:firstLine="0"/>
              <w:jc w:val="center"/>
            </w:pPr>
            <w:r>
              <w:t>4 байт</w:t>
            </w:r>
          </w:p>
        </w:tc>
      </w:tr>
    </w:tbl>
    <w:p w14:paraId="4F4B1E55" w14:textId="6C102C23" w:rsidR="00A628CF" w:rsidRDefault="00384A20" w:rsidP="00130701">
      <w:pPr>
        <w:spacing w:before="240" w:after="240"/>
      </w:pPr>
      <w:r w:rsidRPr="00384A20">
        <w:t>Задачи являются основной сущностью веб-приложения. Каждая задача имеет уникальный идентификатор, название, описание, сроки выполнения и статус. Кроме того, она связана с пользователем-постановщиком и пользователем-исполнителем, что позволяет контролировать ответственность за выполнение.</w:t>
      </w:r>
      <w:r w:rsidR="001B56F4">
        <w:t xml:space="preserve"> Структура представлена ниже.</w:t>
      </w:r>
    </w:p>
    <w:p w14:paraId="74705C39" w14:textId="65DA4A57" w:rsidR="00384A20" w:rsidRDefault="00384A20" w:rsidP="00384A20">
      <w:r>
        <w:t xml:space="preserve">Таблица </w:t>
      </w:r>
      <w:r w:rsidR="006C4B38">
        <w:t>2</w:t>
      </w:r>
      <w:r>
        <w:t xml:space="preserve"> – </w:t>
      </w:r>
      <w:proofErr w:type="spellStart"/>
      <w:r>
        <w:t>Структра</w:t>
      </w:r>
      <w:proofErr w:type="spellEnd"/>
      <w:r>
        <w:t xml:space="preserve"> модели задач</w:t>
      </w:r>
    </w:p>
    <w:tbl>
      <w:tblPr>
        <w:tblStyle w:val="af6"/>
        <w:tblW w:w="0" w:type="auto"/>
        <w:tblInd w:w="-425" w:type="dxa"/>
        <w:tblLook w:val="04A0" w:firstRow="1" w:lastRow="0" w:firstColumn="1" w:lastColumn="0" w:noHBand="0" w:noVBand="1"/>
      </w:tblPr>
      <w:tblGrid>
        <w:gridCol w:w="2442"/>
        <w:gridCol w:w="2442"/>
        <w:gridCol w:w="2443"/>
        <w:gridCol w:w="2443"/>
      </w:tblGrid>
      <w:tr w:rsidR="00384A20" w14:paraId="3399FAAC" w14:textId="77777777" w:rsidTr="00384A20">
        <w:tc>
          <w:tcPr>
            <w:tcW w:w="2442" w:type="dxa"/>
          </w:tcPr>
          <w:p w14:paraId="158EFD82" w14:textId="77777777" w:rsidR="00384A20" w:rsidRDefault="00384A20" w:rsidP="00384A20">
            <w:pPr>
              <w:ind w:left="0" w:firstLine="0"/>
              <w:jc w:val="center"/>
            </w:pPr>
            <w:r>
              <w:t>Идентификатор</w:t>
            </w:r>
          </w:p>
        </w:tc>
        <w:tc>
          <w:tcPr>
            <w:tcW w:w="2442" w:type="dxa"/>
          </w:tcPr>
          <w:p w14:paraId="29A00F03" w14:textId="77777777" w:rsidR="00384A20" w:rsidRDefault="00384A20" w:rsidP="00384A20">
            <w:pPr>
              <w:ind w:left="0" w:firstLine="0"/>
              <w:jc w:val="center"/>
            </w:pPr>
            <w:r>
              <w:t>Наименование поля</w:t>
            </w:r>
          </w:p>
        </w:tc>
        <w:tc>
          <w:tcPr>
            <w:tcW w:w="2443" w:type="dxa"/>
          </w:tcPr>
          <w:p w14:paraId="7C6CB510" w14:textId="77777777" w:rsidR="00384A20" w:rsidRDefault="00384A20" w:rsidP="00384A20">
            <w:pPr>
              <w:ind w:left="0" w:firstLine="0"/>
              <w:jc w:val="center"/>
            </w:pPr>
            <w:r>
              <w:t>Тип данных</w:t>
            </w:r>
          </w:p>
        </w:tc>
        <w:tc>
          <w:tcPr>
            <w:tcW w:w="2443" w:type="dxa"/>
          </w:tcPr>
          <w:p w14:paraId="716B11E2" w14:textId="77777777" w:rsidR="00384A20" w:rsidRDefault="00384A20" w:rsidP="00384A20">
            <w:pPr>
              <w:ind w:left="0" w:firstLine="0"/>
              <w:jc w:val="center"/>
            </w:pPr>
            <w:r>
              <w:t>Размер</w:t>
            </w:r>
          </w:p>
        </w:tc>
      </w:tr>
      <w:tr w:rsidR="00384A20" w14:paraId="7E3C865A" w14:textId="77777777" w:rsidTr="00384A20">
        <w:tc>
          <w:tcPr>
            <w:tcW w:w="2442" w:type="dxa"/>
          </w:tcPr>
          <w:p w14:paraId="35325DCB" w14:textId="77777777" w:rsidR="00384A20" w:rsidRDefault="00384A20" w:rsidP="00384A20">
            <w:pPr>
              <w:ind w:left="0" w:firstLine="0"/>
              <w:jc w:val="center"/>
            </w:pPr>
            <w:r>
              <w:t>1</w:t>
            </w:r>
          </w:p>
        </w:tc>
        <w:tc>
          <w:tcPr>
            <w:tcW w:w="2442" w:type="dxa"/>
          </w:tcPr>
          <w:p w14:paraId="68450F42" w14:textId="77777777" w:rsidR="00384A20" w:rsidRDefault="00384A20" w:rsidP="00384A20">
            <w:pPr>
              <w:ind w:left="0" w:firstLine="0"/>
              <w:jc w:val="center"/>
            </w:pPr>
            <w:r>
              <w:t>2</w:t>
            </w:r>
          </w:p>
        </w:tc>
        <w:tc>
          <w:tcPr>
            <w:tcW w:w="2443" w:type="dxa"/>
          </w:tcPr>
          <w:p w14:paraId="3C674100" w14:textId="77777777" w:rsidR="00384A20" w:rsidRDefault="00384A20" w:rsidP="00384A20">
            <w:pPr>
              <w:ind w:left="0" w:firstLine="0"/>
              <w:jc w:val="center"/>
            </w:pPr>
            <w:r>
              <w:t>3</w:t>
            </w:r>
          </w:p>
        </w:tc>
        <w:tc>
          <w:tcPr>
            <w:tcW w:w="2443" w:type="dxa"/>
          </w:tcPr>
          <w:p w14:paraId="603577A9" w14:textId="77777777" w:rsidR="00384A20" w:rsidRDefault="00384A20" w:rsidP="00384A20">
            <w:pPr>
              <w:ind w:left="0" w:firstLine="0"/>
              <w:jc w:val="center"/>
            </w:pPr>
            <w:r>
              <w:t>4</w:t>
            </w:r>
          </w:p>
        </w:tc>
      </w:tr>
      <w:tr w:rsidR="00384A20" w14:paraId="4B77FED5" w14:textId="77777777" w:rsidTr="00384A20">
        <w:tc>
          <w:tcPr>
            <w:tcW w:w="2442" w:type="dxa"/>
          </w:tcPr>
          <w:p w14:paraId="72FB237A" w14:textId="0CA2DB91" w:rsidR="00384A20" w:rsidRPr="00A628CF" w:rsidRDefault="00384A20" w:rsidP="00384A20">
            <w:pPr>
              <w:ind w:left="0" w:firstLine="0"/>
              <w:jc w:val="center"/>
            </w:pPr>
            <w:r>
              <w:rPr>
                <w:lang w:val="en-US"/>
              </w:rPr>
              <w:t xml:space="preserve">ID </w:t>
            </w:r>
            <w:r>
              <w:t>задач (</w:t>
            </w:r>
            <w:r>
              <w:rPr>
                <w:lang w:val="en-US"/>
              </w:rPr>
              <w:t>PK</w:t>
            </w:r>
            <w:r>
              <w:t>)</w:t>
            </w:r>
          </w:p>
        </w:tc>
        <w:tc>
          <w:tcPr>
            <w:tcW w:w="2442" w:type="dxa"/>
          </w:tcPr>
          <w:p w14:paraId="278CF808" w14:textId="77777777" w:rsidR="00384A20" w:rsidRDefault="00384A20" w:rsidP="00384A20">
            <w:pPr>
              <w:ind w:left="0" w:firstLine="0"/>
              <w:jc w:val="center"/>
            </w:pPr>
            <w:proofErr w:type="spellStart"/>
            <w:r w:rsidRPr="00A628CF">
              <w:t>id</w:t>
            </w:r>
            <w:proofErr w:type="spellEnd"/>
          </w:p>
        </w:tc>
        <w:tc>
          <w:tcPr>
            <w:tcW w:w="2443" w:type="dxa"/>
          </w:tcPr>
          <w:p w14:paraId="6614165B" w14:textId="77777777" w:rsidR="00384A20" w:rsidRPr="00384A20" w:rsidRDefault="00384A20" w:rsidP="00384A20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2443" w:type="dxa"/>
          </w:tcPr>
          <w:p w14:paraId="2BAA9DE4" w14:textId="77777777" w:rsidR="00384A20" w:rsidRPr="00384A20" w:rsidRDefault="00384A20" w:rsidP="00384A20">
            <w:pPr>
              <w:ind w:left="0" w:firstLine="0"/>
              <w:jc w:val="center"/>
            </w:pPr>
            <w:r>
              <w:rPr>
                <w:lang w:val="en-US"/>
              </w:rPr>
              <w:t>4</w:t>
            </w:r>
            <w:r>
              <w:t xml:space="preserve"> байт</w:t>
            </w:r>
          </w:p>
        </w:tc>
      </w:tr>
      <w:tr w:rsidR="00384A20" w14:paraId="1DFE834C" w14:textId="77777777" w:rsidTr="00384A20">
        <w:tc>
          <w:tcPr>
            <w:tcW w:w="2442" w:type="dxa"/>
          </w:tcPr>
          <w:p w14:paraId="55780466" w14:textId="47342E41" w:rsidR="00384A20" w:rsidRDefault="006C4B38" w:rsidP="006C4B38">
            <w:pPr>
              <w:ind w:left="0" w:firstLine="0"/>
              <w:jc w:val="center"/>
            </w:pPr>
            <w:r>
              <w:t>Название задачи</w:t>
            </w:r>
          </w:p>
        </w:tc>
        <w:tc>
          <w:tcPr>
            <w:tcW w:w="2442" w:type="dxa"/>
          </w:tcPr>
          <w:p w14:paraId="551E0FCB" w14:textId="57DEF0E8" w:rsidR="00384A20" w:rsidRDefault="006C4B38" w:rsidP="006C4B38">
            <w:pPr>
              <w:ind w:left="0" w:firstLine="0"/>
              <w:jc w:val="center"/>
            </w:pPr>
            <w:proofErr w:type="spellStart"/>
            <w:r w:rsidRPr="006C4B38">
              <w:t>title</w:t>
            </w:r>
            <w:proofErr w:type="spellEnd"/>
          </w:p>
        </w:tc>
        <w:tc>
          <w:tcPr>
            <w:tcW w:w="2443" w:type="dxa"/>
          </w:tcPr>
          <w:p w14:paraId="7D50B163" w14:textId="77777777" w:rsidR="00384A20" w:rsidRPr="00384A20" w:rsidRDefault="00384A20" w:rsidP="00384A20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2443" w:type="dxa"/>
          </w:tcPr>
          <w:p w14:paraId="1BB23095" w14:textId="77777777" w:rsidR="00384A20" w:rsidRDefault="00384A20" w:rsidP="00384A20">
            <w:pPr>
              <w:ind w:left="0" w:firstLine="0"/>
              <w:jc w:val="center"/>
            </w:pPr>
            <w:r w:rsidRPr="00384A20">
              <w:t>65</w:t>
            </w:r>
            <w:r>
              <w:t> </w:t>
            </w:r>
            <w:r w:rsidRPr="00384A20">
              <w:t>535</w:t>
            </w:r>
            <w:r>
              <w:t xml:space="preserve"> байт</w:t>
            </w:r>
          </w:p>
        </w:tc>
      </w:tr>
      <w:tr w:rsidR="00384A20" w14:paraId="467148E8" w14:textId="77777777" w:rsidTr="00384A20">
        <w:tc>
          <w:tcPr>
            <w:tcW w:w="2442" w:type="dxa"/>
          </w:tcPr>
          <w:p w14:paraId="47FFB2CE" w14:textId="6F6E1A32" w:rsidR="00384A20" w:rsidRDefault="006C4B38" w:rsidP="00384A20">
            <w:pPr>
              <w:ind w:left="0" w:firstLine="0"/>
              <w:jc w:val="center"/>
            </w:pPr>
            <w:r>
              <w:t>Описание задачи</w:t>
            </w:r>
          </w:p>
        </w:tc>
        <w:tc>
          <w:tcPr>
            <w:tcW w:w="2442" w:type="dxa"/>
          </w:tcPr>
          <w:p w14:paraId="377B6B84" w14:textId="04534E89" w:rsidR="00384A20" w:rsidRDefault="006C4B38" w:rsidP="006C4B38">
            <w:pPr>
              <w:ind w:left="0" w:firstLine="0"/>
              <w:jc w:val="center"/>
            </w:pPr>
            <w:proofErr w:type="spellStart"/>
            <w:r w:rsidRPr="006C4B38">
              <w:t>description</w:t>
            </w:r>
            <w:proofErr w:type="spellEnd"/>
          </w:p>
        </w:tc>
        <w:tc>
          <w:tcPr>
            <w:tcW w:w="2443" w:type="dxa"/>
          </w:tcPr>
          <w:p w14:paraId="14D88943" w14:textId="77777777" w:rsidR="00384A20" w:rsidRPr="00384A20" w:rsidRDefault="00384A20" w:rsidP="00384A20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2443" w:type="dxa"/>
          </w:tcPr>
          <w:p w14:paraId="52168ECE" w14:textId="77777777" w:rsidR="00384A20" w:rsidRDefault="00384A20" w:rsidP="00384A20">
            <w:pPr>
              <w:ind w:left="0" w:firstLine="0"/>
              <w:jc w:val="center"/>
            </w:pPr>
            <w:r w:rsidRPr="00384A20">
              <w:t>65</w:t>
            </w:r>
            <w:r>
              <w:t> </w:t>
            </w:r>
            <w:r w:rsidRPr="00384A20">
              <w:t>535</w:t>
            </w:r>
            <w:r>
              <w:t xml:space="preserve"> байт</w:t>
            </w:r>
          </w:p>
        </w:tc>
      </w:tr>
      <w:tr w:rsidR="00384A20" w14:paraId="6D4F2FAA" w14:textId="77777777" w:rsidTr="00384A20">
        <w:tc>
          <w:tcPr>
            <w:tcW w:w="2442" w:type="dxa"/>
          </w:tcPr>
          <w:p w14:paraId="0306BE7B" w14:textId="5583EEBA" w:rsidR="00384A20" w:rsidRPr="00384A20" w:rsidRDefault="006C4B38" w:rsidP="00384A20">
            <w:pPr>
              <w:ind w:left="0" w:firstLine="0"/>
              <w:jc w:val="center"/>
            </w:pPr>
            <w:r>
              <w:lastRenderedPageBreak/>
              <w:t>Статус</w:t>
            </w:r>
          </w:p>
        </w:tc>
        <w:tc>
          <w:tcPr>
            <w:tcW w:w="2442" w:type="dxa"/>
          </w:tcPr>
          <w:p w14:paraId="34C63220" w14:textId="76FCB85F" w:rsidR="00384A20" w:rsidRDefault="006C4B38" w:rsidP="006C4B38">
            <w:pPr>
              <w:ind w:left="0" w:firstLine="0"/>
              <w:jc w:val="center"/>
            </w:pPr>
            <w:proofErr w:type="spellStart"/>
            <w:r w:rsidRPr="006C4B38">
              <w:t>status</w:t>
            </w:r>
            <w:proofErr w:type="spellEnd"/>
          </w:p>
        </w:tc>
        <w:tc>
          <w:tcPr>
            <w:tcW w:w="2443" w:type="dxa"/>
          </w:tcPr>
          <w:p w14:paraId="327DCD5F" w14:textId="77777777" w:rsidR="00384A20" w:rsidRPr="00384A20" w:rsidRDefault="00384A20" w:rsidP="00384A20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2443" w:type="dxa"/>
          </w:tcPr>
          <w:p w14:paraId="1F3C7487" w14:textId="77777777" w:rsidR="00384A20" w:rsidRDefault="00384A20" w:rsidP="00384A20">
            <w:pPr>
              <w:ind w:left="0" w:firstLine="0"/>
              <w:jc w:val="center"/>
            </w:pPr>
            <w:r w:rsidRPr="00384A20">
              <w:t>65</w:t>
            </w:r>
            <w:r>
              <w:t> </w:t>
            </w:r>
            <w:r w:rsidRPr="00384A20">
              <w:t>535</w:t>
            </w:r>
            <w:r>
              <w:t xml:space="preserve"> байт</w:t>
            </w:r>
          </w:p>
        </w:tc>
      </w:tr>
      <w:tr w:rsidR="00384A20" w14:paraId="033FC0F2" w14:textId="77777777" w:rsidTr="00384A20">
        <w:tc>
          <w:tcPr>
            <w:tcW w:w="2442" w:type="dxa"/>
          </w:tcPr>
          <w:p w14:paraId="11E477AF" w14:textId="05A1AD36" w:rsidR="00384A20" w:rsidRDefault="006C4B38" w:rsidP="00384A20">
            <w:pPr>
              <w:ind w:left="0" w:firstLine="0"/>
              <w:jc w:val="center"/>
            </w:pPr>
            <w:r>
              <w:t>Приоритет</w:t>
            </w:r>
          </w:p>
        </w:tc>
        <w:tc>
          <w:tcPr>
            <w:tcW w:w="2442" w:type="dxa"/>
          </w:tcPr>
          <w:p w14:paraId="04D02FD9" w14:textId="00665F5A" w:rsidR="00384A20" w:rsidRDefault="006C4B38" w:rsidP="006C4B38">
            <w:pPr>
              <w:ind w:left="0" w:firstLine="0"/>
              <w:jc w:val="center"/>
            </w:pPr>
            <w:proofErr w:type="spellStart"/>
            <w:r w:rsidRPr="006C4B38">
              <w:t>priority</w:t>
            </w:r>
            <w:proofErr w:type="spellEnd"/>
          </w:p>
        </w:tc>
        <w:tc>
          <w:tcPr>
            <w:tcW w:w="2443" w:type="dxa"/>
          </w:tcPr>
          <w:p w14:paraId="41C83EF2" w14:textId="3BB576CB" w:rsidR="00384A20" w:rsidRPr="00384A20" w:rsidRDefault="006C4B38" w:rsidP="00384A20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2443" w:type="dxa"/>
          </w:tcPr>
          <w:p w14:paraId="3A239CB6" w14:textId="77DA3AF4" w:rsidR="00384A20" w:rsidRDefault="006C4B38" w:rsidP="00384A20">
            <w:pPr>
              <w:ind w:left="0" w:firstLine="0"/>
              <w:jc w:val="center"/>
            </w:pPr>
            <w:r>
              <w:rPr>
                <w:lang w:val="en-US"/>
              </w:rPr>
              <w:t>4</w:t>
            </w:r>
            <w:r>
              <w:t xml:space="preserve"> байт</w:t>
            </w:r>
          </w:p>
        </w:tc>
      </w:tr>
      <w:tr w:rsidR="007F1419" w14:paraId="059B85C2" w14:textId="77777777" w:rsidTr="00384A20">
        <w:tc>
          <w:tcPr>
            <w:tcW w:w="2442" w:type="dxa"/>
          </w:tcPr>
          <w:p w14:paraId="68922238" w14:textId="3A671694" w:rsidR="007F1419" w:rsidRPr="007F1419" w:rsidRDefault="007F1419" w:rsidP="00384A20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442" w:type="dxa"/>
          </w:tcPr>
          <w:p w14:paraId="4937BF12" w14:textId="1FDA00F6" w:rsidR="007F1419" w:rsidRPr="007F1419" w:rsidRDefault="007F1419" w:rsidP="006C4B38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443" w:type="dxa"/>
          </w:tcPr>
          <w:p w14:paraId="7AA9F19F" w14:textId="0963A501" w:rsidR="007F1419" w:rsidRDefault="007F1419" w:rsidP="00384A20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443" w:type="dxa"/>
          </w:tcPr>
          <w:p w14:paraId="64A76A07" w14:textId="4EBDBD5A" w:rsidR="007F1419" w:rsidRDefault="007F1419" w:rsidP="00384A20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  <w:tr w:rsidR="00384A20" w14:paraId="3A724415" w14:textId="77777777" w:rsidTr="00384A20">
        <w:tc>
          <w:tcPr>
            <w:tcW w:w="2442" w:type="dxa"/>
          </w:tcPr>
          <w:p w14:paraId="3FD9BAB0" w14:textId="7AF75649" w:rsidR="00384A20" w:rsidRDefault="006C4B38" w:rsidP="00384A20">
            <w:pPr>
              <w:ind w:left="0" w:firstLine="0"/>
              <w:jc w:val="center"/>
            </w:pPr>
            <w:r>
              <w:t>Дедлайн</w:t>
            </w:r>
          </w:p>
        </w:tc>
        <w:tc>
          <w:tcPr>
            <w:tcW w:w="2442" w:type="dxa"/>
          </w:tcPr>
          <w:p w14:paraId="1EDBC350" w14:textId="174A510F" w:rsidR="00384A20" w:rsidRDefault="006C4B38" w:rsidP="006C4B38">
            <w:pPr>
              <w:ind w:left="0" w:firstLine="0"/>
              <w:jc w:val="center"/>
            </w:pPr>
            <w:proofErr w:type="spellStart"/>
            <w:r w:rsidRPr="006C4B38">
              <w:t>deadline</w:t>
            </w:r>
            <w:proofErr w:type="spellEnd"/>
          </w:p>
        </w:tc>
        <w:tc>
          <w:tcPr>
            <w:tcW w:w="2443" w:type="dxa"/>
          </w:tcPr>
          <w:p w14:paraId="6FE0A894" w14:textId="75CF4429" w:rsidR="00384A20" w:rsidRPr="006C4B38" w:rsidRDefault="006C4B38" w:rsidP="00384A20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2443" w:type="dxa"/>
          </w:tcPr>
          <w:p w14:paraId="18B031C6" w14:textId="202DABCB" w:rsidR="00384A20" w:rsidRDefault="006C4B38" w:rsidP="00384A20">
            <w:pPr>
              <w:ind w:left="0" w:firstLine="0"/>
              <w:jc w:val="center"/>
            </w:pPr>
            <w:r>
              <w:t>4 байт</w:t>
            </w:r>
          </w:p>
        </w:tc>
      </w:tr>
      <w:tr w:rsidR="00384A20" w14:paraId="469607B9" w14:textId="77777777" w:rsidTr="00384A20">
        <w:tc>
          <w:tcPr>
            <w:tcW w:w="2442" w:type="dxa"/>
          </w:tcPr>
          <w:p w14:paraId="4CAABA96" w14:textId="412F19C3" w:rsidR="00384A20" w:rsidRPr="00384A20" w:rsidRDefault="006C4B38" w:rsidP="00384A20">
            <w:pPr>
              <w:ind w:left="0" w:firstLine="0"/>
              <w:jc w:val="center"/>
            </w:pPr>
            <w:r>
              <w:t>Исполнитель</w:t>
            </w:r>
          </w:p>
        </w:tc>
        <w:tc>
          <w:tcPr>
            <w:tcW w:w="2442" w:type="dxa"/>
          </w:tcPr>
          <w:p w14:paraId="4CC4E7FB" w14:textId="0FDC8030" w:rsidR="00384A20" w:rsidRPr="006C4B38" w:rsidRDefault="006C4B38" w:rsidP="006C4B38">
            <w:pPr>
              <w:ind w:left="0" w:firstLine="0"/>
              <w:jc w:val="center"/>
            </w:pPr>
            <w:proofErr w:type="spellStart"/>
            <w:r w:rsidRPr="006C4B38">
              <w:t>assignedTo</w:t>
            </w:r>
            <w:proofErr w:type="spellEnd"/>
          </w:p>
        </w:tc>
        <w:tc>
          <w:tcPr>
            <w:tcW w:w="2443" w:type="dxa"/>
          </w:tcPr>
          <w:p w14:paraId="390459B5" w14:textId="77777777" w:rsidR="00384A20" w:rsidRPr="00384A20" w:rsidRDefault="00384A20" w:rsidP="00384A20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2443" w:type="dxa"/>
          </w:tcPr>
          <w:p w14:paraId="76F24034" w14:textId="77777777" w:rsidR="00384A20" w:rsidRDefault="00384A20" w:rsidP="00384A20">
            <w:pPr>
              <w:ind w:left="0" w:firstLine="0"/>
              <w:jc w:val="center"/>
            </w:pPr>
            <w:r>
              <w:t>4 байт</w:t>
            </w:r>
          </w:p>
        </w:tc>
      </w:tr>
      <w:tr w:rsidR="006C4B38" w14:paraId="583A340D" w14:textId="77777777" w:rsidTr="00384A20">
        <w:tc>
          <w:tcPr>
            <w:tcW w:w="2442" w:type="dxa"/>
          </w:tcPr>
          <w:p w14:paraId="3147CDB0" w14:textId="44D9F93F" w:rsidR="006C4B38" w:rsidRDefault="006C4B38" w:rsidP="00384A20">
            <w:pPr>
              <w:ind w:left="0" w:firstLine="0"/>
              <w:jc w:val="center"/>
            </w:pPr>
            <w:r>
              <w:t>Постановщик</w:t>
            </w:r>
          </w:p>
        </w:tc>
        <w:tc>
          <w:tcPr>
            <w:tcW w:w="2442" w:type="dxa"/>
          </w:tcPr>
          <w:p w14:paraId="2AAAADC2" w14:textId="1F306857" w:rsidR="006C4B38" w:rsidRPr="006C4B38" w:rsidRDefault="006C4B38" w:rsidP="006C4B38">
            <w:pPr>
              <w:ind w:left="0" w:firstLine="0"/>
              <w:jc w:val="center"/>
            </w:pPr>
            <w:proofErr w:type="spellStart"/>
            <w:r w:rsidRPr="006C4B38">
              <w:t>createdBy</w:t>
            </w:r>
            <w:proofErr w:type="spellEnd"/>
          </w:p>
        </w:tc>
        <w:tc>
          <w:tcPr>
            <w:tcW w:w="2443" w:type="dxa"/>
          </w:tcPr>
          <w:p w14:paraId="70D8B6A1" w14:textId="33961B38" w:rsidR="006C4B38" w:rsidRDefault="006C4B38" w:rsidP="00384A20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2443" w:type="dxa"/>
          </w:tcPr>
          <w:p w14:paraId="44E31F72" w14:textId="04C43936" w:rsidR="006C4B38" w:rsidRDefault="006C4B38" w:rsidP="00384A20">
            <w:pPr>
              <w:ind w:left="0" w:firstLine="0"/>
              <w:jc w:val="center"/>
            </w:pPr>
            <w:r>
              <w:t>4 байт</w:t>
            </w:r>
          </w:p>
        </w:tc>
      </w:tr>
    </w:tbl>
    <w:p w14:paraId="30D1D238" w14:textId="0F8F7A88" w:rsidR="006C4B38" w:rsidRDefault="006C4B38" w:rsidP="007F1419">
      <w:pPr>
        <w:spacing w:before="240" w:after="240"/>
      </w:pPr>
      <w:r w:rsidRPr="006C4B38">
        <w:t xml:space="preserve">Таблица </w:t>
      </w:r>
      <w:proofErr w:type="spellStart"/>
      <w:r>
        <w:t>ролец</w:t>
      </w:r>
      <w:proofErr w:type="spellEnd"/>
      <w:r w:rsidRPr="006C4B38">
        <w:t xml:space="preserve"> используется для хранения перечня возможных ролей в системе (администратор, руководитель, менеджер). С её помощью реализуется механизм ролевого управления доступом (RBAC).</w:t>
      </w:r>
      <w:r>
        <w:t xml:space="preserve"> Описание таблица далее.</w:t>
      </w:r>
    </w:p>
    <w:p w14:paraId="4CFE1529" w14:textId="27D7D44F" w:rsidR="006C4B38" w:rsidRDefault="006C4B38" w:rsidP="006C4B38">
      <w:r>
        <w:t xml:space="preserve">Таблица 3 – </w:t>
      </w:r>
      <w:proofErr w:type="spellStart"/>
      <w:r>
        <w:t>Структра</w:t>
      </w:r>
      <w:proofErr w:type="spellEnd"/>
      <w:r>
        <w:t xml:space="preserve"> модели ролей</w:t>
      </w:r>
    </w:p>
    <w:tbl>
      <w:tblPr>
        <w:tblStyle w:val="af6"/>
        <w:tblW w:w="0" w:type="auto"/>
        <w:tblInd w:w="-425" w:type="dxa"/>
        <w:tblLook w:val="04A0" w:firstRow="1" w:lastRow="0" w:firstColumn="1" w:lastColumn="0" w:noHBand="0" w:noVBand="1"/>
      </w:tblPr>
      <w:tblGrid>
        <w:gridCol w:w="2442"/>
        <w:gridCol w:w="2442"/>
        <w:gridCol w:w="2443"/>
        <w:gridCol w:w="2443"/>
      </w:tblGrid>
      <w:tr w:rsidR="006C4B38" w14:paraId="4F29473C" w14:textId="77777777">
        <w:tc>
          <w:tcPr>
            <w:tcW w:w="2442" w:type="dxa"/>
          </w:tcPr>
          <w:p w14:paraId="4A7EA6DA" w14:textId="77777777" w:rsidR="006C4B38" w:rsidRDefault="006C4B38">
            <w:pPr>
              <w:ind w:left="0" w:firstLine="0"/>
              <w:jc w:val="center"/>
            </w:pPr>
            <w:r>
              <w:t>Идентификатор</w:t>
            </w:r>
          </w:p>
        </w:tc>
        <w:tc>
          <w:tcPr>
            <w:tcW w:w="2442" w:type="dxa"/>
          </w:tcPr>
          <w:p w14:paraId="77D3D4AE" w14:textId="77777777" w:rsidR="006C4B38" w:rsidRDefault="006C4B38">
            <w:pPr>
              <w:ind w:left="0" w:firstLine="0"/>
              <w:jc w:val="center"/>
            </w:pPr>
            <w:r>
              <w:t>Наименование поля</w:t>
            </w:r>
          </w:p>
        </w:tc>
        <w:tc>
          <w:tcPr>
            <w:tcW w:w="2443" w:type="dxa"/>
          </w:tcPr>
          <w:p w14:paraId="14930F19" w14:textId="77777777" w:rsidR="006C4B38" w:rsidRDefault="006C4B38">
            <w:pPr>
              <w:ind w:left="0" w:firstLine="0"/>
              <w:jc w:val="center"/>
            </w:pPr>
            <w:r>
              <w:t>Тип данных</w:t>
            </w:r>
          </w:p>
        </w:tc>
        <w:tc>
          <w:tcPr>
            <w:tcW w:w="2443" w:type="dxa"/>
          </w:tcPr>
          <w:p w14:paraId="68B6FD88" w14:textId="77777777" w:rsidR="006C4B38" w:rsidRDefault="006C4B38">
            <w:pPr>
              <w:ind w:left="0" w:firstLine="0"/>
              <w:jc w:val="center"/>
            </w:pPr>
            <w:r>
              <w:t>Размер</w:t>
            </w:r>
          </w:p>
        </w:tc>
      </w:tr>
      <w:tr w:rsidR="006C4B38" w14:paraId="116ED4A4" w14:textId="77777777">
        <w:tc>
          <w:tcPr>
            <w:tcW w:w="2442" w:type="dxa"/>
          </w:tcPr>
          <w:p w14:paraId="7D9EBA29" w14:textId="77777777" w:rsidR="006C4B38" w:rsidRDefault="006C4B38">
            <w:pPr>
              <w:ind w:left="0" w:firstLine="0"/>
              <w:jc w:val="center"/>
            </w:pPr>
            <w:r>
              <w:t>1</w:t>
            </w:r>
          </w:p>
        </w:tc>
        <w:tc>
          <w:tcPr>
            <w:tcW w:w="2442" w:type="dxa"/>
          </w:tcPr>
          <w:p w14:paraId="4D58B047" w14:textId="77777777" w:rsidR="006C4B38" w:rsidRDefault="006C4B38">
            <w:pPr>
              <w:ind w:left="0" w:firstLine="0"/>
              <w:jc w:val="center"/>
            </w:pPr>
            <w:r>
              <w:t>2</w:t>
            </w:r>
          </w:p>
        </w:tc>
        <w:tc>
          <w:tcPr>
            <w:tcW w:w="2443" w:type="dxa"/>
          </w:tcPr>
          <w:p w14:paraId="5E6F7785" w14:textId="77777777" w:rsidR="006C4B38" w:rsidRDefault="006C4B38">
            <w:pPr>
              <w:ind w:left="0" w:firstLine="0"/>
              <w:jc w:val="center"/>
            </w:pPr>
            <w:r>
              <w:t>3</w:t>
            </w:r>
          </w:p>
        </w:tc>
        <w:tc>
          <w:tcPr>
            <w:tcW w:w="2443" w:type="dxa"/>
          </w:tcPr>
          <w:p w14:paraId="75492073" w14:textId="77777777" w:rsidR="006C4B38" w:rsidRDefault="006C4B38">
            <w:pPr>
              <w:ind w:left="0" w:firstLine="0"/>
              <w:jc w:val="center"/>
            </w:pPr>
            <w:r>
              <w:t>4</w:t>
            </w:r>
          </w:p>
        </w:tc>
      </w:tr>
      <w:tr w:rsidR="006C4B38" w14:paraId="799F2AE9" w14:textId="77777777">
        <w:tc>
          <w:tcPr>
            <w:tcW w:w="2442" w:type="dxa"/>
          </w:tcPr>
          <w:p w14:paraId="63E04A9A" w14:textId="2CC993FE" w:rsidR="006C4B38" w:rsidRPr="00A628CF" w:rsidRDefault="006C4B38">
            <w:pPr>
              <w:ind w:left="0" w:firstLine="0"/>
              <w:jc w:val="center"/>
            </w:pPr>
            <w:r>
              <w:rPr>
                <w:lang w:val="en-US"/>
              </w:rPr>
              <w:t xml:space="preserve">ID </w:t>
            </w:r>
            <w:r>
              <w:t>роли (</w:t>
            </w:r>
            <w:r>
              <w:rPr>
                <w:lang w:val="en-US"/>
              </w:rPr>
              <w:t>PK</w:t>
            </w:r>
            <w:r>
              <w:t>)</w:t>
            </w:r>
          </w:p>
        </w:tc>
        <w:tc>
          <w:tcPr>
            <w:tcW w:w="2442" w:type="dxa"/>
          </w:tcPr>
          <w:p w14:paraId="2E9AEA89" w14:textId="77777777" w:rsidR="006C4B38" w:rsidRDefault="006C4B38">
            <w:pPr>
              <w:ind w:left="0" w:firstLine="0"/>
              <w:jc w:val="center"/>
            </w:pPr>
            <w:proofErr w:type="spellStart"/>
            <w:r w:rsidRPr="00A628CF">
              <w:t>id</w:t>
            </w:r>
            <w:proofErr w:type="spellEnd"/>
          </w:p>
        </w:tc>
        <w:tc>
          <w:tcPr>
            <w:tcW w:w="2443" w:type="dxa"/>
          </w:tcPr>
          <w:p w14:paraId="08245587" w14:textId="77777777" w:rsidR="006C4B38" w:rsidRPr="00384A20" w:rsidRDefault="006C4B38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2443" w:type="dxa"/>
          </w:tcPr>
          <w:p w14:paraId="74F1C1A7" w14:textId="77777777" w:rsidR="006C4B38" w:rsidRPr="00384A20" w:rsidRDefault="006C4B38">
            <w:pPr>
              <w:ind w:left="0" w:firstLine="0"/>
              <w:jc w:val="center"/>
            </w:pPr>
            <w:r>
              <w:rPr>
                <w:lang w:val="en-US"/>
              </w:rPr>
              <w:t>4</w:t>
            </w:r>
            <w:r>
              <w:t xml:space="preserve"> байт</w:t>
            </w:r>
          </w:p>
        </w:tc>
      </w:tr>
      <w:tr w:rsidR="006C4B38" w14:paraId="310361D2" w14:textId="77777777">
        <w:tc>
          <w:tcPr>
            <w:tcW w:w="2442" w:type="dxa"/>
          </w:tcPr>
          <w:p w14:paraId="6A3E279A" w14:textId="6B1C897B" w:rsidR="006C4B38" w:rsidRDefault="006C4B38">
            <w:pPr>
              <w:ind w:left="0" w:firstLine="0"/>
              <w:jc w:val="center"/>
            </w:pPr>
            <w:r>
              <w:t>Наименование роли</w:t>
            </w:r>
          </w:p>
        </w:tc>
        <w:tc>
          <w:tcPr>
            <w:tcW w:w="2442" w:type="dxa"/>
          </w:tcPr>
          <w:p w14:paraId="6D821BA1" w14:textId="73179D4F" w:rsidR="006C4B38" w:rsidRPr="006C4B38" w:rsidRDefault="006C4B38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  <w:p w14:paraId="336AE3C7" w14:textId="77777777" w:rsidR="006C4B38" w:rsidRDefault="006C4B38">
            <w:pPr>
              <w:ind w:left="0" w:firstLine="0"/>
              <w:jc w:val="center"/>
            </w:pPr>
          </w:p>
        </w:tc>
        <w:tc>
          <w:tcPr>
            <w:tcW w:w="2443" w:type="dxa"/>
          </w:tcPr>
          <w:p w14:paraId="26B11F8A" w14:textId="77777777" w:rsidR="006C4B38" w:rsidRPr="00384A20" w:rsidRDefault="006C4B38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2443" w:type="dxa"/>
          </w:tcPr>
          <w:p w14:paraId="7413A73A" w14:textId="77777777" w:rsidR="006C4B38" w:rsidRDefault="006C4B38">
            <w:pPr>
              <w:ind w:left="0" w:firstLine="0"/>
              <w:jc w:val="center"/>
            </w:pPr>
            <w:r w:rsidRPr="00384A20">
              <w:t>65</w:t>
            </w:r>
            <w:r>
              <w:t> </w:t>
            </w:r>
            <w:r w:rsidRPr="00384A20">
              <w:t>535</w:t>
            </w:r>
            <w:r>
              <w:t xml:space="preserve"> байт</w:t>
            </w:r>
          </w:p>
        </w:tc>
      </w:tr>
      <w:tr w:rsidR="006C4B38" w14:paraId="26FFF842" w14:textId="77777777">
        <w:tc>
          <w:tcPr>
            <w:tcW w:w="2442" w:type="dxa"/>
          </w:tcPr>
          <w:p w14:paraId="69CC719B" w14:textId="48B99023" w:rsidR="006C4B38" w:rsidRPr="006C4B38" w:rsidRDefault="006C4B38">
            <w:pPr>
              <w:ind w:left="0" w:firstLine="0"/>
              <w:jc w:val="center"/>
            </w:pPr>
            <w:r>
              <w:t>Описание</w:t>
            </w:r>
          </w:p>
        </w:tc>
        <w:tc>
          <w:tcPr>
            <w:tcW w:w="2442" w:type="dxa"/>
          </w:tcPr>
          <w:p w14:paraId="632F299D" w14:textId="2649189D" w:rsidR="006C4B38" w:rsidRPr="006C4B38" w:rsidRDefault="006C4B38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2443" w:type="dxa"/>
          </w:tcPr>
          <w:p w14:paraId="235C51DD" w14:textId="77777777" w:rsidR="006C4B38" w:rsidRPr="00384A20" w:rsidRDefault="006C4B38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2443" w:type="dxa"/>
          </w:tcPr>
          <w:p w14:paraId="27BD5F5B" w14:textId="77777777" w:rsidR="006C4B38" w:rsidRDefault="006C4B38">
            <w:pPr>
              <w:ind w:left="0" w:firstLine="0"/>
              <w:jc w:val="center"/>
            </w:pPr>
            <w:r w:rsidRPr="00384A20">
              <w:t>65</w:t>
            </w:r>
            <w:r>
              <w:t> </w:t>
            </w:r>
            <w:r w:rsidRPr="00384A20">
              <w:t>535</w:t>
            </w:r>
            <w:r>
              <w:t xml:space="preserve"> байт</w:t>
            </w:r>
          </w:p>
        </w:tc>
      </w:tr>
    </w:tbl>
    <w:p w14:paraId="74B963B9" w14:textId="553D7694" w:rsidR="007F1419" w:rsidRDefault="007F1419" w:rsidP="007F1419">
      <w:pPr>
        <w:spacing w:before="240"/>
      </w:pPr>
      <w:r w:rsidRPr="007F1419">
        <w:t xml:space="preserve">Для функционирования разрабатываемого веб-приложения требуется сервер с установленной СУБД </w:t>
      </w:r>
      <w:proofErr w:type="spellStart"/>
      <w:r w:rsidRPr="007F1419">
        <w:t>PostgreSQL</w:t>
      </w:r>
      <w:proofErr w:type="spellEnd"/>
      <w:r w:rsidRPr="007F1419">
        <w:t>, а также клиентские устройства пользователей. Минимальные характеристики аппаратного обеспечения следующие</w:t>
      </w:r>
      <w:r w:rsidRPr="00DE4C5C">
        <w:t>.</w:t>
      </w:r>
      <w:r>
        <w:t xml:space="preserve"> Для серверной части: </w:t>
      </w:r>
    </w:p>
    <w:p w14:paraId="00390924" w14:textId="36DA8752" w:rsidR="007F1419" w:rsidRDefault="007F1419" w:rsidP="007F1419">
      <w:pPr>
        <w:pStyle w:val="af9"/>
        <w:numPr>
          <w:ilvl w:val="0"/>
          <w:numId w:val="19"/>
        </w:numPr>
        <w:ind w:left="567"/>
      </w:pPr>
      <w:r>
        <w:t>4-ядерный процессор;</w:t>
      </w:r>
    </w:p>
    <w:p w14:paraId="3423E9A7" w14:textId="4A9B6FED" w:rsidR="007F1419" w:rsidRDefault="007F1419" w:rsidP="007F1419">
      <w:pPr>
        <w:pStyle w:val="af9"/>
        <w:numPr>
          <w:ilvl w:val="0"/>
          <w:numId w:val="19"/>
        </w:numPr>
        <w:ind w:left="567"/>
      </w:pPr>
      <w:r>
        <w:t xml:space="preserve">оперативная память от 8 </w:t>
      </w:r>
      <w:proofErr w:type="spellStart"/>
      <w:r>
        <w:t>гб</w:t>
      </w:r>
      <w:proofErr w:type="spellEnd"/>
      <w:r>
        <w:t>;</w:t>
      </w:r>
    </w:p>
    <w:p w14:paraId="4EC1A20A" w14:textId="304BACAD" w:rsidR="007F1419" w:rsidRDefault="007F1419" w:rsidP="007F1419">
      <w:pPr>
        <w:pStyle w:val="af9"/>
        <w:numPr>
          <w:ilvl w:val="0"/>
          <w:numId w:val="19"/>
        </w:numPr>
        <w:ind w:left="567"/>
      </w:pPr>
      <w:r>
        <w:t xml:space="preserve">дисковое пространство от 100 </w:t>
      </w:r>
      <w:proofErr w:type="spellStart"/>
      <w:r>
        <w:t>гб</w:t>
      </w:r>
      <w:proofErr w:type="spellEnd"/>
      <w:r>
        <w:t>;</w:t>
      </w:r>
    </w:p>
    <w:p w14:paraId="53E24FD2" w14:textId="475A1101" w:rsidR="007F1419" w:rsidRPr="007F1419" w:rsidRDefault="007F1419" w:rsidP="007F1419">
      <w:pPr>
        <w:pStyle w:val="af9"/>
        <w:numPr>
          <w:ilvl w:val="0"/>
          <w:numId w:val="19"/>
        </w:numPr>
        <w:ind w:left="567"/>
      </w:pPr>
      <w:r>
        <w:t>операционная система</w:t>
      </w:r>
      <w:r>
        <w:rPr>
          <w:lang w:val="en-US"/>
        </w:rPr>
        <w:t xml:space="preserve"> Windows.</w:t>
      </w:r>
    </w:p>
    <w:p w14:paraId="102EBFBD" w14:textId="5452F478" w:rsidR="007F1419" w:rsidRDefault="007F1419" w:rsidP="007F1419">
      <w:pPr>
        <w:ind w:left="207" w:firstLine="0"/>
      </w:pPr>
      <w:r>
        <w:t xml:space="preserve">А для клиентской части: </w:t>
      </w:r>
    </w:p>
    <w:p w14:paraId="0C05BD07" w14:textId="40A79EDA" w:rsidR="007F1419" w:rsidRDefault="007F1419" w:rsidP="007F1419">
      <w:pPr>
        <w:pStyle w:val="af9"/>
        <w:numPr>
          <w:ilvl w:val="0"/>
          <w:numId w:val="20"/>
        </w:numPr>
        <w:ind w:left="567"/>
      </w:pPr>
      <w:r>
        <w:t>устройство с доступом в Интернет;</w:t>
      </w:r>
    </w:p>
    <w:p w14:paraId="210110AB" w14:textId="586E1217" w:rsidR="007F1419" w:rsidRDefault="007F1419" w:rsidP="007F1419">
      <w:pPr>
        <w:pStyle w:val="af9"/>
        <w:numPr>
          <w:ilvl w:val="0"/>
          <w:numId w:val="20"/>
        </w:numPr>
        <w:ind w:left="567"/>
      </w:pPr>
      <w:r>
        <w:t>современный веб-браузер;</w:t>
      </w:r>
    </w:p>
    <w:p w14:paraId="7D1D5564" w14:textId="7344D4B5" w:rsidR="007F1419" w:rsidRPr="007F1419" w:rsidRDefault="007F1419" w:rsidP="007F1419">
      <w:pPr>
        <w:pStyle w:val="af9"/>
        <w:numPr>
          <w:ilvl w:val="0"/>
          <w:numId w:val="20"/>
        </w:numPr>
        <w:ind w:left="567"/>
      </w:pPr>
      <w:r>
        <w:t>минимальное разрешение экрана 1366</w:t>
      </w:r>
      <w:r>
        <w:rPr>
          <w:lang w:val="en-US"/>
        </w:rPr>
        <w:t>x768</w:t>
      </w:r>
      <w:r>
        <w:t>.</w:t>
      </w:r>
    </w:p>
    <w:p w14:paraId="08C1EFCB" w14:textId="1EA7B077" w:rsidR="0066732C" w:rsidRPr="0066732C" w:rsidRDefault="007F1419" w:rsidP="0066732C">
      <w:pPr>
        <w:tabs>
          <w:tab w:val="left" w:pos="6705"/>
        </w:tabs>
        <w:ind w:firstLine="632"/>
        <w:rPr>
          <w:b/>
          <w:bCs/>
        </w:rPr>
      </w:pPr>
      <w:r w:rsidRPr="007F1419">
        <w:t>Такие характеристики обеспечивают корректную работу системы при одновременном использовании приложения десятками пользователей и позволяют масштабировать её при необходимости</w:t>
      </w:r>
      <w:r w:rsidRPr="00384A20">
        <w:t>.</w:t>
      </w:r>
      <w:r w:rsidR="00826572">
        <w:t xml:space="preserve"> Полную схему можно </w:t>
      </w:r>
      <w:proofErr w:type="spellStart"/>
      <w:r w:rsidR="00826572">
        <w:t>увиедеть</w:t>
      </w:r>
      <w:proofErr w:type="spellEnd"/>
      <w:r w:rsidR="00826572">
        <w:t xml:space="preserve"> в </w:t>
      </w:r>
      <w:hyperlink w:anchor="_Приложение_А" w:history="1">
        <w:r w:rsidR="00826572" w:rsidRPr="0066732C">
          <w:rPr>
            <w:rStyle w:val="a7"/>
            <w:color w:val="000000" w:themeColor="text1"/>
          </w:rPr>
          <w:t>Приложении А</w:t>
        </w:r>
      </w:hyperlink>
      <w:r w:rsidR="00826572">
        <w:t>.</w:t>
      </w:r>
    </w:p>
    <w:p w14:paraId="1318FF6A" w14:textId="77777777" w:rsidR="0066732C" w:rsidRPr="0066732C" w:rsidRDefault="0066732C" w:rsidP="0066732C">
      <w:pPr>
        <w:tabs>
          <w:tab w:val="left" w:pos="6705"/>
        </w:tabs>
        <w:ind w:firstLine="632"/>
      </w:pPr>
      <w:r w:rsidRPr="0066732C">
        <w:t>К информации, вводимой пользователями с клавиатуры, относятся:</w:t>
      </w:r>
    </w:p>
    <w:p w14:paraId="410B2F9E" w14:textId="77777777" w:rsidR="0066732C" w:rsidRPr="0066732C" w:rsidRDefault="0066732C" w:rsidP="0066732C">
      <w:pPr>
        <w:numPr>
          <w:ilvl w:val="0"/>
          <w:numId w:val="31"/>
        </w:numPr>
        <w:tabs>
          <w:tab w:val="clear" w:pos="720"/>
          <w:tab w:val="num" w:pos="567"/>
          <w:tab w:val="left" w:pos="6705"/>
        </w:tabs>
        <w:ind w:hanging="436"/>
      </w:pPr>
      <w:r w:rsidRPr="0066732C">
        <w:t xml:space="preserve">регистрационные данные (ФИО, </w:t>
      </w:r>
      <w:proofErr w:type="spellStart"/>
      <w:r w:rsidRPr="0066732C">
        <w:t>email</w:t>
      </w:r>
      <w:proofErr w:type="spellEnd"/>
      <w:r w:rsidRPr="0066732C">
        <w:t>, пароль, роль);</w:t>
      </w:r>
    </w:p>
    <w:p w14:paraId="652E9D62" w14:textId="77777777" w:rsidR="0066732C" w:rsidRPr="0066732C" w:rsidRDefault="0066732C" w:rsidP="0066732C">
      <w:pPr>
        <w:numPr>
          <w:ilvl w:val="0"/>
          <w:numId w:val="31"/>
        </w:numPr>
        <w:tabs>
          <w:tab w:val="clear" w:pos="720"/>
          <w:tab w:val="num" w:pos="567"/>
          <w:tab w:val="left" w:pos="6705"/>
        </w:tabs>
        <w:ind w:hanging="436"/>
      </w:pPr>
      <w:r w:rsidRPr="0066732C">
        <w:t>учетные данные при авторизации (логин, пароль);</w:t>
      </w:r>
    </w:p>
    <w:p w14:paraId="4858A266" w14:textId="77777777" w:rsidR="0066732C" w:rsidRPr="0066732C" w:rsidRDefault="0066732C" w:rsidP="0066732C">
      <w:pPr>
        <w:numPr>
          <w:ilvl w:val="0"/>
          <w:numId w:val="31"/>
        </w:numPr>
        <w:tabs>
          <w:tab w:val="clear" w:pos="720"/>
          <w:tab w:val="num" w:pos="567"/>
          <w:tab w:val="left" w:pos="6705"/>
        </w:tabs>
        <w:ind w:hanging="436"/>
      </w:pPr>
      <w:r w:rsidRPr="0066732C">
        <w:t>параметры создаваемых задач (название, описание, исполнитель, дедлайн, приоритет);</w:t>
      </w:r>
    </w:p>
    <w:p w14:paraId="0B5B0F2E" w14:textId="380E244B" w:rsidR="0066732C" w:rsidRPr="0066732C" w:rsidRDefault="0066732C" w:rsidP="0066732C">
      <w:pPr>
        <w:numPr>
          <w:ilvl w:val="0"/>
          <w:numId w:val="31"/>
        </w:numPr>
        <w:tabs>
          <w:tab w:val="clear" w:pos="720"/>
          <w:tab w:val="num" w:pos="567"/>
          <w:tab w:val="left" w:pos="6705"/>
        </w:tabs>
        <w:ind w:hanging="436"/>
      </w:pPr>
      <w:r w:rsidRPr="0066732C">
        <w:t>команды изменения статусов задач (например, «Выполнена» или «Просрочена»)</w:t>
      </w:r>
      <w:r w:rsidR="009473DE">
        <w:t>.</w:t>
      </w:r>
    </w:p>
    <w:p w14:paraId="2FF21AFF" w14:textId="2A1C8774" w:rsidR="0066732C" w:rsidRPr="0066732C" w:rsidRDefault="0066732C" w:rsidP="009473DE">
      <w:pPr>
        <w:tabs>
          <w:tab w:val="left" w:pos="6705"/>
        </w:tabs>
        <w:ind w:firstLine="632"/>
      </w:pPr>
      <w:r w:rsidRPr="0066732C">
        <w:lastRenderedPageBreak/>
        <w:t xml:space="preserve">Формы ввода реализуются в интерфейсе веб-приложения и в заполненном виде помещаются в </w:t>
      </w:r>
      <w:hyperlink w:anchor="_Приложение_В" w:history="1">
        <w:r w:rsidRPr="0066732C">
          <w:rPr>
            <w:rStyle w:val="a7"/>
            <w:color w:val="000000" w:themeColor="text1"/>
          </w:rPr>
          <w:t xml:space="preserve">Приложение </w:t>
        </w:r>
        <w:r w:rsidRPr="00FC5735">
          <w:rPr>
            <w:rStyle w:val="a7"/>
            <w:color w:val="000000" w:themeColor="text1"/>
          </w:rPr>
          <w:t>В</w:t>
        </w:r>
      </w:hyperlink>
      <w:r w:rsidRPr="0066732C">
        <w:t>.</w:t>
      </w:r>
    </w:p>
    <w:p w14:paraId="7602858B" w14:textId="77777777" w:rsidR="0066732C" w:rsidRDefault="0066732C" w:rsidP="009473DE">
      <w:pPr>
        <w:tabs>
          <w:tab w:val="left" w:pos="6705"/>
        </w:tabs>
        <w:ind w:firstLine="632"/>
      </w:pPr>
      <w:r w:rsidRPr="0066732C">
        <w:t>Следует отметить, что часть вводимой информации используется для обработки, но не сохраняется в БД. К примеру, фильтры поиска, временные параметры экспорта или временные токены сеанса не подлежат хранению на постоянных носителях.</w:t>
      </w:r>
    </w:p>
    <w:p w14:paraId="6636EB4E" w14:textId="230FBEAE" w:rsidR="00F93B4F" w:rsidRDefault="00F93B4F" w:rsidP="00F93B4F">
      <w:pPr>
        <w:tabs>
          <w:tab w:val="left" w:pos="6705"/>
        </w:tabs>
        <w:ind w:firstLine="632"/>
      </w:pPr>
      <w:r>
        <w:t>К выходной информации относятся:</w:t>
      </w:r>
    </w:p>
    <w:p w14:paraId="3C1F521A" w14:textId="24D0F8B5" w:rsidR="00F93B4F" w:rsidRDefault="00F93B4F" w:rsidP="00F93B4F">
      <w:pPr>
        <w:pStyle w:val="af9"/>
        <w:numPr>
          <w:ilvl w:val="0"/>
          <w:numId w:val="32"/>
        </w:numPr>
        <w:tabs>
          <w:tab w:val="left" w:pos="6705"/>
        </w:tabs>
        <w:ind w:left="567"/>
      </w:pPr>
      <w:r>
        <w:t>списки задач (персональные для сотрудников и для руководителей);</w:t>
      </w:r>
    </w:p>
    <w:p w14:paraId="6E918839" w14:textId="05563EDE" w:rsidR="00F93B4F" w:rsidRDefault="00F93B4F" w:rsidP="00F93B4F">
      <w:pPr>
        <w:pStyle w:val="af9"/>
        <w:numPr>
          <w:ilvl w:val="0"/>
          <w:numId w:val="32"/>
        </w:numPr>
        <w:tabs>
          <w:tab w:val="left" w:pos="6705"/>
        </w:tabs>
        <w:ind w:left="567"/>
      </w:pPr>
      <w:r>
        <w:t>карточки задач с детальной информацией;</w:t>
      </w:r>
    </w:p>
    <w:p w14:paraId="5D4A707A" w14:textId="3DDA8BB4" w:rsidR="00F93B4F" w:rsidRDefault="00F93B4F" w:rsidP="00F93B4F">
      <w:pPr>
        <w:pStyle w:val="af9"/>
        <w:numPr>
          <w:ilvl w:val="0"/>
          <w:numId w:val="32"/>
        </w:numPr>
        <w:tabs>
          <w:tab w:val="left" w:pos="6705"/>
        </w:tabs>
        <w:ind w:left="567"/>
      </w:pPr>
      <w:r>
        <w:t>уведомления в реальном времени (о создании, изменении дедлайна, смене статуса, просрочке);</w:t>
      </w:r>
    </w:p>
    <w:p w14:paraId="5BB7FC39" w14:textId="1B596E40" w:rsidR="00F93B4F" w:rsidRDefault="00F93B4F" w:rsidP="00F93B4F">
      <w:pPr>
        <w:pStyle w:val="af9"/>
        <w:numPr>
          <w:ilvl w:val="0"/>
          <w:numId w:val="32"/>
        </w:numPr>
        <w:tabs>
          <w:tab w:val="left" w:pos="6705"/>
        </w:tabs>
        <w:ind w:left="567"/>
      </w:pPr>
      <w:r>
        <w:t>статистические отчеты по задачам (количество выполненных, активных и просроченных)</w:t>
      </w:r>
    </w:p>
    <w:p w14:paraId="67D590AA" w14:textId="773DF1E9" w:rsidR="00F93B4F" w:rsidRPr="0066732C" w:rsidRDefault="00F93B4F" w:rsidP="00F93B4F">
      <w:pPr>
        <w:tabs>
          <w:tab w:val="left" w:pos="6705"/>
        </w:tabs>
        <w:ind w:firstLine="632"/>
      </w:pPr>
      <w:r>
        <w:t xml:space="preserve">Каждый выходной документ имеет свою структуру, разработанную на основании требований заказчика. Например, CSV-отчет включает заголовки: </w:t>
      </w:r>
      <w:proofErr w:type="spellStart"/>
      <w:r>
        <w:t>id</w:t>
      </w:r>
      <w:proofErr w:type="spellEnd"/>
      <w:r>
        <w:t xml:space="preserve"> задачи, название, исполнитель, статус, дедлайн, приоритет, комментарий. Структуры выходных файлов представлены в </w:t>
      </w:r>
      <w:hyperlink w:anchor="_Приложение_Г" w:history="1">
        <w:r w:rsidRPr="00A43AB0">
          <w:rPr>
            <w:rStyle w:val="a7"/>
            <w:color w:val="000000" w:themeColor="text1"/>
          </w:rPr>
          <w:t>Приложении Г</w:t>
        </w:r>
      </w:hyperlink>
      <w:r>
        <w:t>.</w:t>
      </w:r>
    </w:p>
    <w:p w14:paraId="2384AB52" w14:textId="77777777" w:rsidR="0066732C" w:rsidRDefault="0066732C" w:rsidP="004B25B6">
      <w:pPr>
        <w:tabs>
          <w:tab w:val="left" w:pos="6705"/>
        </w:tabs>
        <w:spacing w:after="240"/>
        <w:ind w:firstLine="632"/>
      </w:pPr>
    </w:p>
    <w:p w14:paraId="1CDDB584" w14:textId="77777777" w:rsidR="0066732C" w:rsidRDefault="0066732C" w:rsidP="004B25B6">
      <w:pPr>
        <w:tabs>
          <w:tab w:val="left" w:pos="6705"/>
        </w:tabs>
        <w:spacing w:after="240"/>
        <w:ind w:firstLine="632"/>
      </w:pPr>
    </w:p>
    <w:p w14:paraId="24A51CA2" w14:textId="77777777" w:rsidR="006C4B38" w:rsidRDefault="006C4B38" w:rsidP="005756AF"/>
    <w:p w14:paraId="0A32ED60" w14:textId="77777777" w:rsidR="001D5D3D" w:rsidRDefault="001D5D3D">
      <w:pPr>
        <w:ind w:left="0" w:firstLine="0"/>
        <w:jc w:val="left"/>
      </w:pPr>
      <w:r>
        <w:br w:type="page"/>
      </w:r>
    </w:p>
    <w:p w14:paraId="5CC990DE" w14:textId="100677A2" w:rsidR="001D5D3D" w:rsidRDefault="001D5D3D" w:rsidP="001D5D3D">
      <w:pPr>
        <w:pStyle w:val="10"/>
        <w:numPr>
          <w:ilvl w:val="0"/>
          <w:numId w:val="5"/>
        </w:numPr>
        <w:ind w:hanging="141"/>
      </w:pPr>
      <w:bookmarkStart w:id="5" w:name="_Toc209427941"/>
      <w:r>
        <w:lastRenderedPageBreak/>
        <w:t>Функционирование программы</w:t>
      </w:r>
      <w:bookmarkEnd w:id="5"/>
    </w:p>
    <w:p w14:paraId="6227446A" w14:textId="7CE7DFFA" w:rsidR="00AC0516" w:rsidRDefault="00AC0516" w:rsidP="00AC0516">
      <w:pPr>
        <w:ind w:firstLine="567"/>
      </w:pPr>
      <w:r>
        <w:t>Разрабатываемое веб-приложение предназначено для управления задачами и мониторинга их выполнения сотрудниками компании. Основная цель программы — обеспечить прозрачность рабочих процессов, контроль сроков выполнения задач, а также своевременное информирование пользователей о событиях в системе. Программа функционирует как интегрированная система, включающая серверную часть, клиентский интерфейс и базу данных.</w:t>
      </w:r>
    </w:p>
    <w:p w14:paraId="3AC6EDEE" w14:textId="77777777" w:rsidR="00E935E4" w:rsidRPr="00E935E4" w:rsidRDefault="00E935E4" w:rsidP="004B25B6">
      <w:pPr>
        <w:ind w:firstLine="567"/>
      </w:pPr>
      <w:r w:rsidRPr="00E935E4">
        <w:t xml:space="preserve">Особое внимание при проектировании было уделено построению системы в соответствии с принципами чистой архитектуры, что позволило добиться высокой модульности и удобства сопровождения. В рамках данной концепции выделяются несколько уровней: Domain, где сосредоточена бизнес-логика, сущности, перечисления и </w:t>
      </w:r>
      <w:proofErr w:type="spellStart"/>
      <w:r w:rsidRPr="00E935E4">
        <w:t>value</w:t>
      </w:r>
      <w:proofErr w:type="spellEnd"/>
      <w:r w:rsidRPr="00E935E4">
        <w:t xml:space="preserve"> </w:t>
      </w:r>
      <w:proofErr w:type="spellStart"/>
      <w:r w:rsidRPr="00E935E4">
        <w:t>objects</w:t>
      </w:r>
      <w:proofErr w:type="spellEnd"/>
      <w:r w:rsidRPr="00E935E4">
        <w:t>; Application, содержащий сценарии работы с доменной моделью (</w:t>
      </w:r>
      <w:proofErr w:type="spellStart"/>
      <w:r w:rsidRPr="00E935E4">
        <w:t>use</w:t>
      </w:r>
      <w:proofErr w:type="spellEnd"/>
      <w:r w:rsidRPr="00E935E4">
        <w:t xml:space="preserve"> </w:t>
      </w:r>
      <w:proofErr w:type="spellStart"/>
      <w:r w:rsidRPr="00E935E4">
        <w:t>cases</w:t>
      </w:r>
      <w:proofErr w:type="spellEnd"/>
      <w:r w:rsidRPr="00E935E4">
        <w:t xml:space="preserve">); Infrastructure, включающая репозитории, сервисы и адаптеры для взаимодействия с внешними системами и базой данных; а также Interface, представленный контроллерами и </w:t>
      </w:r>
      <w:proofErr w:type="spellStart"/>
      <w:r w:rsidRPr="00E935E4">
        <w:t>резолверами</w:t>
      </w:r>
      <w:proofErr w:type="spellEnd"/>
      <w:r w:rsidRPr="00E935E4">
        <w:t>, которые выполняют роль входных точек (HTTP/</w:t>
      </w:r>
      <w:proofErr w:type="spellStart"/>
      <w:r w:rsidRPr="00E935E4">
        <w:t>GraphQL</w:t>
      </w:r>
      <w:proofErr w:type="spellEnd"/>
      <w:r w:rsidRPr="00E935E4">
        <w:t>). Благодаря такому разделению обеспечивается слабая связанность модулей и высокая степень повторного использования кода, что особенно важно при масштабировании и дальнейшем развитии проекта.</w:t>
      </w:r>
    </w:p>
    <w:p w14:paraId="7CA28BEA" w14:textId="77777777" w:rsidR="00E935E4" w:rsidRDefault="00E935E4" w:rsidP="004B25B6">
      <w:pPr>
        <w:ind w:firstLine="567"/>
      </w:pPr>
      <w:r w:rsidRPr="00E935E4">
        <w:t xml:space="preserve">Особое место в системе занимает база данных, реализованная с использованием </w:t>
      </w:r>
      <w:proofErr w:type="spellStart"/>
      <w:r w:rsidRPr="00E935E4">
        <w:t>PostgreSQL</w:t>
      </w:r>
      <w:proofErr w:type="spellEnd"/>
      <w:r w:rsidRPr="00E935E4">
        <w:t xml:space="preserve"> и описанная при помощи </w:t>
      </w:r>
      <w:proofErr w:type="spellStart"/>
      <w:r w:rsidRPr="00E935E4">
        <w:t>Prisma</w:t>
      </w:r>
      <w:proofErr w:type="spellEnd"/>
      <w:r w:rsidRPr="00E935E4">
        <w:t xml:space="preserve"> ORM. Она содержит ключевые сущности, которые отражают логику предметной области: пользователи, роли, задачи, уведомления, токены обновления и департаменты. Между таблицами установлены чёткие связи, позволяющие поддерживать целостность и консистентность данных. Так, каждый пользователь может относиться к конкретному департаменту, быть назначенным исполнителем или автором задачи, обладать несколькими ролями и получать уведомления о событиях, связанных с его деятельностью.</w:t>
      </w:r>
    </w:p>
    <w:p w14:paraId="19839E81" w14:textId="6BE209C9" w:rsidR="001B56F4" w:rsidRDefault="001B56F4" w:rsidP="004B25B6">
      <w:pPr>
        <w:ind w:firstLine="567"/>
      </w:pPr>
      <w:r w:rsidRPr="001B56F4">
        <w:t>Каждый пользователь системы принадлежит к определённому департаменту и обладает конкретной ролью. В модели предусмотрены следующие роли: администратор, менеджер, руководитель департамента, разработчик и продавец.</w:t>
      </w:r>
      <w:r w:rsidR="004B25B6">
        <w:t xml:space="preserve"> </w:t>
      </w:r>
      <w:r>
        <w:t>Возможности пользователей по ролям далее:</w:t>
      </w:r>
    </w:p>
    <w:p w14:paraId="35B36DD7" w14:textId="6FD4C3BB" w:rsidR="001B56F4" w:rsidRDefault="001B56F4" w:rsidP="004B25B6">
      <w:pPr>
        <w:pStyle w:val="af9"/>
        <w:numPr>
          <w:ilvl w:val="0"/>
          <w:numId w:val="21"/>
        </w:numPr>
        <w:ind w:left="567" w:hanging="425"/>
      </w:pPr>
      <w:r>
        <w:t>а</w:t>
      </w:r>
      <w:r w:rsidRPr="001B56F4">
        <w:t>дминистратор управляет пользователями, может изменять роли, контролировать все задачи и просматривать статистику</w:t>
      </w:r>
      <w:r>
        <w:t>;</w:t>
      </w:r>
    </w:p>
    <w:p w14:paraId="177669B6" w14:textId="6F223ADE" w:rsidR="001B56F4" w:rsidRDefault="001B56F4" w:rsidP="004B25B6">
      <w:pPr>
        <w:pStyle w:val="af9"/>
        <w:numPr>
          <w:ilvl w:val="0"/>
          <w:numId w:val="21"/>
        </w:numPr>
        <w:ind w:left="567" w:hanging="424"/>
      </w:pPr>
      <w:r>
        <w:t>р</w:t>
      </w:r>
      <w:r w:rsidRPr="001B56F4">
        <w:t>уководитель департамента создаёт задачи для сотрудников своего подразделения, назначает исполнителей и отслеживает прогресс</w:t>
      </w:r>
      <w:r>
        <w:t>;</w:t>
      </w:r>
    </w:p>
    <w:p w14:paraId="6DD77054" w14:textId="75CB27B5" w:rsidR="001B56F4" w:rsidRDefault="001B56F4" w:rsidP="004B25B6">
      <w:pPr>
        <w:pStyle w:val="af9"/>
        <w:numPr>
          <w:ilvl w:val="0"/>
          <w:numId w:val="21"/>
        </w:numPr>
        <w:ind w:left="567" w:hanging="424"/>
      </w:pPr>
      <w:r>
        <w:t>м</w:t>
      </w:r>
      <w:r w:rsidRPr="001B56F4">
        <w:t>енеджеры, разработчики и продавцы выступают исполнителями задач и взаимодействуют с системой в части выполнения поручений</w:t>
      </w:r>
      <w:r>
        <w:t>.</w:t>
      </w:r>
    </w:p>
    <w:p w14:paraId="527C9A39" w14:textId="32DBE965" w:rsidR="00B872E2" w:rsidRPr="00E935E4" w:rsidRDefault="00B872E2" w:rsidP="004B25B6">
      <w:pPr>
        <w:ind w:left="-426" w:firstLine="568"/>
      </w:pPr>
      <w:r w:rsidRPr="00B872E2">
        <w:t>Ролевое разграничение обеспечивает гибкость системы и реализует RBAC-модель (</w:t>
      </w:r>
      <w:proofErr w:type="spellStart"/>
      <w:r w:rsidRPr="00B872E2">
        <w:t>Role</w:t>
      </w:r>
      <w:proofErr w:type="spellEnd"/>
      <w:r w:rsidRPr="00B872E2">
        <w:t>-Based Access Control), что гарантирует доступ только к тем функциям, которые соответствуют должностным обязанностям сотрудника.</w:t>
      </w:r>
    </w:p>
    <w:p w14:paraId="3BC78857" w14:textId="6C1AF517" w:rsidR="009C23B8" w:rsidRDefault="004B25B6" w:rsidP="004B25B6">
      <w:pPr>
        <w:ind w:firstLine="568"/>
      </w:pPr>
      <w:r w:rsidRPr="004B25B6">
        <w:lastRenderedPageBreak/>
        <w:t>Основной бизнес-процесс приложения строится вокруг сущности Task.</w:t>
      </w:r>
      <w:r>
        <w:t xml:space="preserve"> </w:t>
      </w:r>
      <w:r w:rsidRPr="004B25B6">
        <w:t>Руководитель или администратор формирует задачу, указывая название, описание, приоритет и дедлайн. В момент создания задача получает статус NEW. В базе данных фиксируется идентификатор автора (</w:t>
      </w:r>
      <w:proofErr w:type="spellStart"/>
      <w:r w:rsidRPr="004B25B6">
        <w:t>createdById</w:t>
      </w:r>
      <w:proofErr w:type="spellEnd"/>
      <w:r w:rsidRPr="004B25B6">
        <w:t>) и назначенного исполнителя (</w:t>
      </w:r>
      <w:proofErr w:type="spellStart"/>
      <w:r w:rsidRPr="004B25B6">
        <w:t>assignedToId</w:t>
      </w:r>
      <w:proofErr w:type="spellEnd"/>
      <w:r w:rsidRPr="004B25B6">
        <w:t>).</w:t>
      </w:r>
    </w:p>
    <w:p w14:paraId="4A792943" w14:textId="55030225" w:rsidR="004B25B6" w:rsidRDefault="004B25B6" w:rsidP="004B25B6">
      <w:pPr>
        <w:ind w:firstLine="568"/>
      </w:pPr>
      <w:r w:rsidRPr="004B25B6">
        <w:t>Если руководитель указывает конкретного сотрудника, система сохраняет связь между пользователем и задачей. Таким образом, в дальнейшем пользователь получает доступ к своей «личной» подборке задач.</w:t>
      </w:r>
    </w:p>
    <w:p w14:paraId="6BBA26CB" w14:textId="2D74B5BE" w:rsidR="004B25B6" w:rsidRDefault="004B25B6" w:rsidP="004B25B6">
      <w:pPr>
        <w:ind w:firstLine="568"/>
      </w:pPr>
      <w:r w:rsidRPr="004B25B6">
        <w:t>Исполнитель имеет возможность изменять статус задачи: IN_PROGRES (в работе), DONE (выполнена) или OVERDUE (просрочена). Статус меняется как вручную, так и автоматически. Например, при наступлении дедлайна специальный крон-процесс переводит невыполненные задачи в статус OVERDUE.</w:t>
      </w:r>
    </w:p>
    <w:p w14:paraId="3635E457" w14:textId="27E075FB" w:rsidR="004B25B6" w:rsidRDefault="004B25B6" w:rsidP="004B25B6">
      <w:pPr>
        <w:ind w:firstLine="568"/>
      </w:pPr>
      <w:r w:rsidRPr="004B25B6">
        <w:t>Руководитель может изменять условия задачи (описание, дедлайн, приоритет), а также удалять задачи при необходимости.</w:t>
      </w:r>
    </w:p>
    <w:p w14:paraId="0E48D4C0" w14:textId="0A3D42A8" w:rsidR="004B25B6" w:rsidRDefault="004B25B6" w:rsidP="004B25B6">
      <w:pPr>
        <w:ind w:firstLine="568"/>
      </w:pPr>
      <w:r w:rsidRPr="004B25B6">
        <w:t>Таким образом, система отражает полный жизненный цикл задачи — от момента её постановки до завершения или перевода в категорию просроченных.</w:t>
      </w:r>
    </w:p>
    <w:p w14:paraId="597B8B66" w14:textId="4047407B" w:rsidR="00D26EA4" w:rsidRPr="00D26EA4" w:rsidRDefault="00D26EA4" w:rsidP="00D26EA4">
      <w:pPr>
        <w:ind w:firstLine="568"/>
      </w:pPr>
      <w:r w:rsidRPr="00D26EA4">
        <w:t>Цепочка действий</w:t>
      </w:r>
      <w:r>
        <w:t xml:space="preserve"> представлена далее:</w:t>
      </w:r>
    </w:p>
    <w:p w14:paraId="739FB2E6" w14:textId="77777777" w:rsidR="00D26EA4" w:rsidRPr="00D26EA4" w:rsidRDefault="00D26EA4" w:rsidP="008245DE">
      <w:pPr>
        <w:numPr>
          <w:ilvl w:val="0"/>
          <w:numId w:val="33"/>
        </w:numPr>
        <w:tabs>
          <w:tab w:val="clear" w:pos="720"/>
          <w:tab w:val="num" w:pos="567"/>
        </w:tabs>
        <w:ind w:hanging="578"/>
      </w:pPr>
      <w:r w:rsidRPr="00D26EA4">
        <w:t>Пользователь вводит данные через веб-форму.</w:t>
      </w:r>
    </w:p>
    <w:p w14:paraId="509F2281" w14:textId="77777777" w:rsidR="00D26EA4" w:rsidRPr="00D26EA4" w:rsidRDefault="00D26EA4" w:rsidP="008245DE">
      <w:pPr>
        <w:numPr>
          <w:ilvl w:val="0"/>
          <w:numId w:val="33"/>
        </w:numPr>
        <w:tabs>
          <w:tab w:val="clear" w:pos="720"/>
          <w:tab w:val="num" w:pos="567"/>
        </w:tabs>
        <w:ind w:hanging="578"/>
      </w:pPr>
      <w:r w:rsidRPr="00D26EA4">
        <w:t>Клиентский интерфейс отправляет запрос на сервер.</w:t>
      </w:r>
    </w:p>
    <w:p w14:paraId="03FB9FEF" w14:textId="77777777" w:rsidR="00D26EA4" w:rsidRPr="00D26EA4" w:rsidRDefault="00D26EA4" w:rsidP="008245DE">
      <w:pPr>
        <w:numPr>
          <w:ilvl w:val="0"/>
          <w:numId w:val="33"/>
        </w:numPr>
        <w:tabs>
          <w:tab w:val="clear" w:pos="720"/>
          <w:tab w:val="num" w:pos="567"/>
        </w:tabs>
        <w:ind w:hanging="578"/>
      </w:pPr>
      <w:r w:rsidRPr="00D26EA4">
        <w:t>Сервер проверяет права доступа и валидирует данные.</w:t>
      </w:r>
    </w:p>
    <w:p w14:paraId="67334AF8" w14:textId="77777777" w:rsidR="00D26EA4" w:rsidRPr="00D26EA4" w:rsidRDefault="00D26EA4" w:rsidP="008245DE">
      <w:pPr>
        <w:numPr>
          <w:ilvl w:val="0"/>
          <w:numId w:val="33"/>
        </w:numPr>
        <w:tabs>
          <w:tab w:val="clear" w:pos="720"/>
          <w:tab w:val="num" w:pos="567"/>
        </w:tabs>
        <w:ind w:hanging="578"/>
      </w:pPr>
      <w:r w:rsidRPr="00D26EA4">
        <w:t>Данные сохраняются или обновляются в базе данных.</w:t>
      </w:r>
    </w:p>
    <w:p w14:paraId="35D0004F" w14:textId="77777777" w:rsidR="00D26EA4" w:rsidRPr="00D26EA4" w:rsidRDefault="00D26EA4" w:rsidP="008245DE">
      <w:pPr>
        <w:numPr>
          <w:ilvl w:val="0"/>
          <w:numId w:val="33"/>
        </w:numPr>
        <w:tabs>
          <w:tab w:val="clear" w:pos="720"/>
          <w:tab w:val="num" w:pos="567"/>
        </w:tabs>
        <w:ind w:hanging="578"/>
      </w:pPr>
      <w:r w:rsidRPr="00D26EA4">
        <w:t xml:space="preserve">Генерируются уведомления и события </w:t>
      </w:r>
      <w:proofErr w:type="spellStart"/>
      <w:r w:rsidRPr="00D26EA4">
        <w:t>WebSocket</w:t>
      </w:r>
      <w:proofErr w:type="spellEnd"/>
      <w:r w:rsidRPr="00D26EA4">
        <w:t>.</w:t>
      </w:r>
    </w:p>
    <w:p w14:paraId="07A8A5FA" w14:textId="77777777" w:rsidR="00D26EA4" w:rsidRPr="00D26EA4" w:rsidRDefault="00D26EA4" w:rsidP="008245DE">
      <w:pPr>
        <w:numPr>
          <w:ilvl w:val="0"/>
          <w:numId w:val="33"/>
        </w:numPr>
        <w:tabs>
          <w:tab w:val="clear" w:pos="720"/>
          <w:tab w:val="num" w:pos="567"/>
        </w:tabs>
        <w:ind w:hanging="578"/>
      </w:pPr>
      <w:r w:rsidRPr="00D26EA4">
        <w:t>Клиент получает обновлённые списки задач и уведомления в реальном времени.</w:t>
      </w:r>
    </w:p>
    <w:p w14:paraId="6BF4220A" w14:textId="77777777" w:rsidR="00D26EA4" w:rsidRPr="00D26EA4" w:rsidRDefault="00D26EA4" w:rsidP="008245DE">
      <w:pPr>
        <w:numPr>
          <w:ilvl w:val="0"/>
          <w:numId w:val="33"/>
        </w:numPr>
        <w:tabs>
          <w:tab w:val="clear" w:pos="720"/>
          <w:tab w:val="num" w:pos="567"/>
        </w:tabs>
        <w:ind w:hanging="578"/>
      </w:pPr>
      <w:r w:rsidRPr="00D26EA4">
        <w:t>Фоновые процессы (</w:t>
      </w:r>
      <w:proofErr w:type="spellStart"/>
      <w:r w:rsidRPr="00D26EA4">
        <w:t>cron</w:t>
      </w:r>
      <w:proofErr w:type="spellEnd"/>
      <w:r w:rsidRPr="00D26EA4">
        <w:t>) проверяют дедлайны и автоматически обновляют статусы.</w:t>
      </w:r>
    </w:p>
    <w:p w14:paraId="504BA59A" w14:textId="1470ADE2" w:rsidR="00D26EA4" w:rsidRDefault="00D26EA4" w:rsidP="008245DE">
      <w:pPr>
        <w:numPr>
          <w:ilvl w:val="0"/>
          <w:numId w:val="33"/>
        </w:numPr>
        <w:tabs>
          <w:tab w:val="clear" w:pos="720"/>
          <w:tab w:val="num" w:pos="567"/>
        </w:tabs>
        <w:ind w:hanging="578"/>
      </w:pPr>
      <w:r w:rsidRPr="00D26EA4">
        <w:t>Пользователь просматривает обновленную информацию через интерфейс или экспортирует данные в CSV.</w:t>
      </w:r>
    </w:p>
    <w:p w14:paraId="4CAA122F" w14:textId="233C14E1" w:rsidR="004B25B6" w:rsidRDefault="004B25B6" w:rsidP="004B25B6">
      <w:pPr>
        <w:ind w:firstLine="568"/>
      </w:pPr>
      <w:r w:rsidRPr="004B25B6">
        <w:t xml:space="preserve">Существенную роль в бизнес-логике играет система уведомлений. Каждое значимое событие фиксируется в таблице </w:t>
      </w:r>
      <w:proofErr w:type="spellStart"/>
      <w:r w:rsidRPr="004B25B6">
        <w:t>Notification</w:t>
      </w:r>
      <w:proofErr w:type="spellEnd"/>
      <w:r w:rsidRPr="004B25B6">
        <w:t>, что обеспечивает прозрачность процессов и оперативное информирование сотрудников.</w:t>
      </w:r>
    </w:p>
    <w:p w14:paraId="5321FBDB" w14:textId="61332CA9" w:rsidR="004B25B6" w:rsidRDefault="004B25B6" w:rsidP="004B25B6">
      <w:pPr>
        <w:ind w:firstLine="568"/>
      </w:pPr>
      <w:r>
        <w:t>Список возможных уведомлений в системе выглядит так:</w:t>
      </w:r>
    </w:p>
    <w:p w14:paraId="12709043" w14:textId="4443FF02" w:rsidR="004B25B6" w:rsidRDefault="004B25B6" w:rsidP="004B25B6">
      <w:pPr>
        <w:pStyle w:val="af9"/>
        <w:numPr>
          <w:ilvl w:val="0"/>
          <w:numId w:val="22"/>
        </w:numPr>
        <w:ind w:left="567" w:hanging="425"/>
      </w:pPr>
      <w:r>
        <w:t>п</w:t>
      </w:r>
      <w:r w:rsidRPr="004B25B6">
        <w:t>ри создании задачи назначенному исполнителю направляется уведомление о том, что ему поручено новое задание</w:t>
      </w:r>
      <w:r>
        <w:t>;</w:t>
      </w:r>
    </w:p>
    <w:p w14:paraId="724D1929" w14:textId="7B2C45CD" w:rsidR="004B25B6" w:rsidRDefault="004B25B6" w:rsidP="004B25B6">
      <w:pPr>
        <w:pStyle w:val="af9"/>
        <w:numPr>
          <w:ilvl w:val="0"/>
          <w:numId w:val="22"/>
        </w:numPr>
        <w:ind w:left="567" w:hanging="425"/>
      </w:pPr>
      <w:r>
        <w:t>п</w:t>
      </w:r>
      <w:r w:rsidRPr="004B25B6">
        <w:t>ри изменении дедлайна или описания исполнитель получает соответствующее уведомление</w:t>
      </w:r>
      <w:r>
        <w:t>;</w:t>
      </w:r>
    </w:p>
    <w:p w14:paraId="55F21044" w14:textId="4FC85048" w:rsidR="004B25B6" w:rsidRDefault="004B25B6" w:rsidP="004B25B6">
      <w:pPr>
        <w:pStyle w:val="af9"/>
        <w:numPr>
          <w:ilvl w:val="0"/>
          <w:numId w:val="22"/>
        </w:numPr>
        <w:ind w:left="567" w:hanging="425"/>
      </w:pPr>
      <w:r>
        <w:t>п</w:t>
      </w:r>
      <w:r w:rsidRPr="004B25B6">
        <w:t>ри завершении задачи или изменении её статуса руководитель уведомляется о прогрессе работы подчинённых</w:t>
      </w:r>
      <w:r>
        <w:t>;</w:t>
      </w:r>
    </w:p>
    <w:p w14:paraId="2F460D4C" w14:textId="5C406F1F" w:rsidR="004B25B6" w:rsidRDefault="004B25B6" w:rsidP="004B25B6">
      <w:pPr>
        <w:pStyle w:val="af9"/>
        <w:numPr>
          <w:ilvl w:val="0"/>
          <w:numId w:val="22"/>
        </w:numPr>
        <w:ind w:left="567" w:hanging="425"/>
      </w:pPr>
      <w:r>
        <w:t>н</w:t>
      </w:r>
      <w:r w:rsidRPr="004B25B6">
        <w:t xml:space="preserve">епрочитанные уведомления хранятся в базе данных с флагом </w:t>
      </w:r>
      <w:proofErr w:type="spellStart"/>
      <w:r w:rsidRPr="004B25B6">
        <w:t>isRead</w:t>
      </w:r>
      <w:proofErr w:type="spellEnd"/>
      <w:r w:rsidRPr="004B25B6">
        <w:t xml:space="preserve"> = </w:t>
      </w:r>
      <w:proofErr w:type="spellStart"/>
      <w:r w:rsidRPr="004B25B6">
        <w:t>false</w:t>
      </w:r>
      <w:proofErr w:type="spellEnd"/>
      <w:r w:rsidRPr="004B25B6">
        <w:t xml:space="preserve"> и отображаются пользователю при входе в систему</w:t>
      </w:r>
      <w:r>
        <w:t>;</w:t>
      </w:r>
    </w:p>
    <w:p w14:paraId="0C0B1D32" w14:textId="5DCBB3A4" w:rsidR="009C23B8" w:rsidRDefault="007616CA" w:rsidP="00823EB5">
      <w:pPr>
        <w:ind w:left="-426" w:firstLine="568"/>
      </w:pPr>
      <w:r w:rsidRPr="007616CA">
        <w:t xml:space="preserve">Кроме того, уведомления передаются в реальном времени с использованием </w:t>
      </w:r>
      <w:proofErr w:type="spellStart"/>
      <w:r w:rsidRPr="007616CA">
        <w:t>WebSocket</w:t>
      </w:r>
      <w:proofErr w:type="spellEnd"/>
      <w:r w:rsidRPr="007616CA">
        <w:t>, что позволяет сотрудникам мгновенно получать информацию о происходящих изменениях без необходимости обновлять страницу.</w:t>
      </w:r>
      <w:r w:rsidR="009C23B8">
        <w:br w:type="page"/>
      </w:r>
    </w:p>
    <w:p w14:paraId="216BB433" w14:textId="675959A5" w:rsidR="009C23B8" w:rsidRDefault="009C23B8" w:rsidP="009C23B8">
      <w:pPr>
        <w:pStyle w:val="10"/>
        <w:numPr>
          <w:ilvl w:val="0"/>
          <w:numId w:val="5"/>
        </w:numPr>
        <w:ind w:hanging="141"/>
      </w:pPr>
      <w:bookmarkStart w:id="6" w:name="_Toc209427942"/>
      <w:r>
        <w:lastRenderedPageBreak/>
        <w:t>Логика работы программы</w:t>
      </w:r>
      <w:bookmarkEnd w:id="6"/>
    </w:p>
    <w:p w14:paraId="2AE424D7" w14:textId="2C5D7DC3" w:rsidR="00F268A3" w:rsidRPr="00F268A3" w:rsidRDefault="00F268A3" w:rsidP="00F268A3">
      <w:r w:rsidRPr="00F268A3">
        <w:t>Логика работы веб-приложения строится вокруг взаимодействия пользователей с задачами и системой уведомлений, обеспечивая прозрачный контроль процессов внутри организации. После авторизации каждый сотрудник получает доступ к системе в зависимости от своей роли: администратор управляет пользователями и назначает права, руководитель формулирует задачи и отслеживает их выполнение, менеджеры и исполнители видят порученные им задания и фиксируют изменения статусов.</w:t>
      </w:r>
    </w:p>
    <w:p w14:paraId="0D660FFE" w14:textId="77777777" w:rsidR="00F268A3" w:rsidRPr="00F268A3" w:rsidRDefault="00F268A3" w:rsidP="00F268A3">
      <w:r w:rsidRPr="00F268A3">
        <w:t>Создание новой задачи сопровождается автоматическим формированием уведомления для назначенного исполнителя. Система сохраняет все параметры задачи — описание, дедлайн, приоритет, инициатора — и привязывает её к конкретному пользователю. Если исполнитель меняет статус задачи, например переводит её в состояние «выполнена» или «в работе», уведомление создаётся уже для руководителя, чтобы тот своевременно получил информацию о прогрессе. Аналогичным образом при изменении дедлайна система оповещает исполнителя, чтобы избежать недопонимания и задержек.</w:t>
      </w:r>
    </w:p>
    <w:p w14:paraId="1F804C7B" w14:textId="77777777" w:rsidR="00F268A3" w:rsidRPr="00F268A3" w:rsidRDefault="00F268A3" w:rsidP="00F268A3">
      <w:r w:rsidRPr="00F268A3">
        <w:t xml:space="preserve">Уведомления функционируют в двух режимах: они сохраняются в базе данных, что позволяет пользователю просматривать историю взаимодействия, и параллельно доставляются в режиме реального времени через </w:t>
      </w:r>
      <w:proofErr w:type="spellStart"/>
      <w:r w:rsidRPr="00F268A3">
        <w:t>WebSocket</w:t>
      </w:r>
      <w:proofErr w:type="spellEnd"/>
      <w:r w:rsidRPr="00F268A3">
        <w:t xml:space="preserve">. Такой подход обеспечивает как надёжность фиксации событий, так и оперативность реакции. Кроме того, в системе предусмотрен периодический анализ сроков выполнения с помощью механизма </w:t>
      </w:r>
      <w:proofErr w:type="spellStart"/>
      <w:r w:rsidRPr="00F268A3">
        <w:t>cron</w:t>
      </w:r>
      <w:proofErr w:type="spellEnd"/>
      <w:r w:rsidRPr="00F268A3">
        <w:t>-задач. Если дата окончания задания превышена, статус автоматически переводится в «просрочено», а соответствующие уведомления отправляются как руководителю, так и исполнителю.</w:t>
      </w:r>
    </w:p>
    <w:p w14:paraId="1802CFEC" w14:textId="77777777" w:rsidR="00F268A3" w:rsidRPr="00F268A3" w:rsidRDefault="00F268A3" w:rsidP="00F268A3">
      <w:r w:rsidRPr="00F268A3">
        <w:t xml:space="preserve">Руководитель и администратор имеют возможность наблюдать общую картину в виде списка всех задач или календарного представления, что значительно облегчает планирование. При необходимости они могут воспользоваться поиском и фильтрацией, включая интеграцию с </w:t>
      </w:r>
      <w:proofErr w:type="spellStart"/>
      <w:r w:rsidRPr="00F268A3">
        <w:t>Elasticsearch</w:t>
      </w:r>
      <w:proofErr w:type="spellEnd"/>
      <w:r w:rsidRPr="00F268A3">
        <w:t xml:space="preserve"> для быстрого доступа к данным. Менеджеры же видят только свои задачи и получают удобный инструмент для личной организации рабочего времени.</w:t>
      </w:r>
    </w:p>
    <w:p w14:paraId="3EEF3DEB" w14:textId="77777777" w:rsidR="00F268A3" w:rsidRPr="00F268A3" w:rsidRDefault="00F268A3" w:rsidP="00F268A3">
      <w:r w:rsidRPr="00F268A3">
        <w:t>Таким образом, бизнес-логика программы объединяет несколько взаимосвязанных процессов: регистрацию и авторизацию пользователей, назначение ролей и прав доступа, формирование и сопровождение задач на всех этапах их жизненного цикла, а также автоматизированную систему уведомлений, поддерживающую постоянную обратную связь между участниками. Центральным элементом является именно согласованность действий: каждое событие — от создания до изменения или завершения задачи — немедленно отражается в системе и в информационных потоках между пользователями. Это позволяет минимизировать риски просрочек, сделать процесс работы более прозрачным и повысить эффективность взаимодействия сотрудников.</w:t>
      </w:r>
    </w:p>
    <w:p w14:paraId="3BECC25F" w14:textId="7B272826" w:rsidR="00293A1E" w:rsidRDefault="00293A1E" w:rsidP="009C23B8"/>
    <w:p w14:paraId="121F5F88" w14:textId="77777777" w:rsidR="00293A1E" w:rsidRDefault="00293A1E">
      <w:pPr>
        <w:ind w:left="0" w:firstLine="0"/>
        <w:jc w:val="left"/>
      </w:pPr>
      <w:r>
        <w:br w:type="page"/>
      </w:r>
    </w:p>
    <w:p w14:paraId="58A0ADC3" w14:textId="48213011" w:rsidR="00293A1E" w:rsidRDefault="00293A1E" w:rsidP="00293A1E">
      <w:pPr>
        <w:pStyle w:val="10"/>
        <w:numPr>
          <w:ilvl w:val="0"/>
          <w:numId w:val="5"/>
        </w:numPr>
        <w:ind w:hanging="141"/>
      </w:pPr>
      <w:bookmarkStart w:id="7" w:name="_Toc209427943"/>
      <w:r>
        <w:lastRenderedPageBreak/>
        <w:t xml:space="preserve">Руководство системного </w:t>
      </w:r>
      <w:r w:rsidR="002909F1">
        <w:t>программиста</w:t>
      </w:r>
      <w:bookmarkEnd w:id="7"/>
    </w:p>
    <w:p w14:paraId="5B0FEC82" w14:textId="2FEEB6AD" w:rsidR="004B69AD" w:rsidRPr="004B69AD" w:rsidRDefault="004B69AD" w:rsidP="004B69AD">
      <w:r w:rsidRPr="004B69AD">
        <w:t xml:space="preserve">Разрабатываемая система управления задачами построена на модульной архитектуре с использованием фреймворка </w:t>
      </w:r>
      <w:proofErr w:type="spellStart"/>
      <w:r w:rsidRPr="004B69AD">
        <w:t>NestJS</w:t>
      </w:r>
      <w:proofErr w:type="spellEnd"/>
      <w:r w:rsidRPr="004B69AD">
        <w:t>, что обеспечивает чёткое разграничение обязанностей между уровнями и удобство в сопровождении. Основная концепция построена на принципах чистой архитектуры, благодаря чему код остаётся легко расширяемым, тестируемым и поддающимся изменению без необходимости затрагивать всю систему целиком.</w:t>
      </w:r>
    </w:p>
    <w:p w14:paraId="0CF1290C" w14:textId="77777777" w:rsidR="004B69AD" w:rsidRPr="004B69AD" w:rsidRDefault="004B69AD" w:rsidP="004B69AD">
      <w:r w:rsidRPr="004B69AD">
        <w:t xml:space="preserve">В рамках архитектуры выделяются четыре ключевых уровня. Уровень Domain включает бизнес-логику и основные сущности: пользователи, задачи, уведомления, департаменты, роли. Здесь же определяются перечисления, </w:t>
      </w:r>
      <w:proofErr w:type="spellStart"/>
      <w:r w:rsidRPr="004B69AD">
        <w:t>value</w:t>
      </w:r>
      <w:proofErr w:type="spellEnd"/>
      <w:r w:rsidRPr="004B69AD">
        <w:t xml:space="preserve"> </w:t>
      </w:r>
      <w:proofErr w:type="spellStart"/>
      <w:r w:rsidRPr="004B69AD">
        <w:t>objects</w:t>
      </w:r>
      <w:proofErr w:type="spellEnd"/>
      <w:r w:rsidRPr="004B69AD">
        <w:t xml:space="preserve"> и основные правила предметной области, такие как статус задачи, права доступа или формат хранения времени. Уровень Application реализует сценарии использования (</w:t>
      </w:r>
      <w:proofErr w:type="spellStart"/>
      <w:r w:rsidRPr="004B69AD">
        <w:t>use</w:t>
      </w:r>
      <w:proofErr w:type="spellEnd"/>
      <w:r w:rsidRPr="004B69AD">
        <w:t xml:space="preserve"> </w:t>
      </w:r>
      <w:proofErr w:type="spellStart"/>
      <w:r w:rsidRPr="004B69AD">
        <w:t>cases</w:t>
      </w:r>
      <w:proofErr w:type="spellEnd"/>
      <w:r w:rsidRPr="004B69AD">
        <w:t xml:space="preserve">), которые управляют взаимодействием доменной модели с внешними процессами. Примером таких сценариев является создание новой задачи, назначение исполнителя или смена статуса. Уровень Infrastructure отвечает за интеграцию с внешними компонентами: базой данных </w:t>
      </w:r>
      <w:proofErr w:type="spellStart"/>
      <w:r w:rsidRPr="004B69AD">
        <w:t>PostgreSQL</w:t>
      </w:r>
      <w:proofErr w:type="spellEnd"/>
      <w:r w:rsidRPr="004B69AD">
        <w:t xml:space="preserve"> через </w:t>
      </w:r>
      <w:proofErr w:type="spellStart"/>
      <w:r w:rsidRPr="004B69AD">
        <w:t>Prisma</w:t>
      </w:r>
      <w:proofErr w:type="spellEnd"/>
      <w:r w:rsidRPr="004B69AD">
        <w:t xml:space="preserve"> ORM, системой уведомлений в реальном времени (</w:t>
      </w:r>
      <w:proofErr w:type="spellStart"/>
      <w:r w:rsidRPr="004B69AD">
        <w:t>WebSocket</w:t>
      </w:r>
      <w:proofErr w:type="spellEnd"/>
      <w:r w:rsidRPr="004B69AD">
        <w:t xml:space="preserve">), а также фоновыми </w:t>
      </w:r>
      <w:proofErr w:type="spellStart"/>
      <w:r w:rsidRPr="004B69AD">
        <w:t>cron</w:t>
      </w:r>
      <w:proofErr w:type="spellEnd"/>
      <w:r w:rsidRPr="004B69AD">
        <w:t xml:space="preserve">-процессами, автоматически изменяющими статусы задач при наступлении дедлайнов. Наконец, уровень Interface представлен контроллерами и </w:t>
      </w:r>
      <w:proofErr w:type="spellStart"/>
      <w:r w:rsidRPr="004B69AD">
        <w:t>резолверами</w:t>
      </w:r>
      <w:proofErr w:type="spellEnd"/>
      <w:r w:rsidRPr="004B69AD">
        <w:t xml:space="preserve">, которые реализуют входные точки системы — HTTP- и </w:t>
      </w:r>
      <w:proofErr w:type="spellStart"/>
      <w:r w:rsidRPr="004B69AD">
        <w:t>GraphQL</w:t>
      </w:r>
      <w:proofErr w:type="spellEnd"/>
      <w:r w:rsidRPr="004B69AD">
        <w:t>-запросы.</w:t>
      </w:r>
    </w:p>
    <w:p w14:paraId="1AC06177" w14:textId="77777777" w:rsidR="004B69AD" w:rsidRPr="004B69AD" w:rsidRDefault="004B69AD" w:rsidP="004B69AD">
      <w:r w:rsidRPr="004B69AD">
        <w:t xml:space="preserve">С точки зрения хранения данных в </w:t>
      </w:r>
      <w:proofErr w:type="spellStart"/>
      <w:r w:rsidRPr="004B69AD">
        <w:t>PostgreSQL</w:t>
      </w:r>
      <w:proofErr w:type="spellEnd"/>
      <w:r w:rsidRPr="004B69AD">
        <w:t xml:space="preserve"> предусмотрено несколько взаимосвязанных таблиц. Таблица пользователей связана с таблицей департаментов и таблицей ролей, что обеспечивает ролевое разграничение доступа. Таблица задач фиксирует идентификаторы автора и исполнителя, дедлайн, приоритет и статус. В таблице уведомлений хранится информация обо всех событиях системы с отметкой о прочтении. Отдельно предусмотрена таблица </w:t>
      </w:r>
      <w:proofErr w:type="spellStart"/>
      <w:r w:rsidRPr="004B69AD">
        <w:t>refresh_tokens</w:t>
      </w:r>
      <w:proofErr w:type="spellEnd"/>
      <w:r w:rsidRPr="004B69AD">
        <w:t xml:space="preserve"> для организации безопасной авторизации с использованием JWT. Поддержание целостности обеспечивается связями «один ко многим» и «многие ко многим», а также каскадными ограничениями на уровне </w:t>
      </w:r>
      <w:proofErr w:type="spellStart"/>
      <w:r w:rsidRPr="004B69AD">
        <w:t>Prisma</w:t>
      </w:r>
      <w:proofErr w:type="spellEnd"/>
      <w:r w:rsidRPr="004B69AD">
        <w:t xml:space="preserve"> ORM.</w:t>
      </w:r>
    </w:p>
    <w:p w14:paraId="6167DD3B" w14:textId="77777777" w:rsidR="004B69AD" w:rsidRPr="004B69AD" w:rsidRDefault="004B69AD" w:rsidP="004B69AD">
      <w:r w:rsidRPr="004B69AD">
        <w:t xml:space="preserve">Для системного программиста важной задачей является сопровождение и развитие системы. В процессе эксплуатации необходимо контролировать корректность работы фоновых задач, которые по </w:t>
      </w:r>
      <w:proofErr w:type="spellStart"/>
      <w:r w:rsidRPr="004B69AD">
        <w:t>cron</w:t>
      </w:r>
      <w:proofErr w:type="spellEnd"/>
      <w:r w:rsidRPr="004B69AD">
        <w:t xml:space="preserve">-сценарию изменяют статусы задач на «просроченные». Необходимо отслеживать стабильность соединений </w:t>
      </w:r>
      <w:proofErr w:type="spellStart"/>
      <w:r w:rsidRPr="004B69AD">
        <w:t>WebSocket</w:t>
      </w:r>
      <w:proofErr w:type="spellEnd"/>
      <w:r w:rsidRPr="004B69AD">
        <w:t>, поскольку уведомления в реальном времени являются критически важным элементом работы программы. В случае ошибок или перегрузки необходимо проверять логи серверной части, анализировать метрики и, при необходимости, изменять параметры конфигурации.</w:t>
      </w:r>
    </w:p>
    <w:p w14:paraId="689F19D1" w14:textId="77777777" w:rsidR="004B69AD" w:rsidRPr="004B69AD" w:rsidRDefault="004B69AD" w:rsidP="004B69AD">
      <w:r w:rsidRPr="004B69AD">
        <w:t xml:space="preserve">Программа предусматривает возможность расширения. Добавление новых типов задач или статусов осуществляется через модификацию доменной модели и последующую миграцию базы данных с помощью встроенного механизма </w:t>
      </w:r>
      <w:proofErr w:type="spellStart"/>
      <w:r w:rsidRPr="004B69AD">
        <w:t>Prisma</w:t>
      </w:r>
      <w:proofErr w:type="spellEnd"/>
      <w:r w:rsidRPr="004B69AD">
        <w:t xml:space="preserve">. Аналогично возможно добавление новых ролей, для чего потребуется изменить ролевую модель RBAC, обновить схемы доступа в коде и внести коррективы в </w:t>
      </w:r>
      <w:r w:rsidRPr="004B69AD">
        <w:lastRenderedPageBreak/>
        <w:t xml:space="preserve">таблицу </w:t>
      </w:r>
      <w:proofErr w:type="spellStart"/>
      <w:r w:rsidRPr="004B69AD">
        <w:t>roles</w:t>
      </w:r>
      <w:proofErr w:type="spellEnd"/>
      <w:r w:rsidRPr="004B69AD">
        <w:t>. Важно учитывать, что любое изменение в доменном уровне требует внесения соответствующих правок в сценарии Application и может затронуть адаптеры уровня Infrastructure.</w:t>
      </w:r>
    </w:p>
    <w:p w14:paraId="3AAE4AA8" w14:textId="77777777" w:rsidR="004B69AD" w:rsidRPr="004B69AD" w:rsidRDefault="004B69AD" w:rsidP="004B69AD">
      <w:r w:rsidRPr="004B69AD">
        <w:t xml:space="preserve">Для обеспечения отказоустойчивости системный программист должен следить за состоянием базы данных и периодически выполнять резервное копирование. Настоятельно рекомендуется развернуть систему мониторинга производительности </w:t>
      </w:r>
      <w:proofErr w:type="spellStart"/>
      <w:r w:rsidRPr="004B69AD">
        <w:t>PostgreSQL</w:t>
      </w:r>
      <w:proofErr w:type="spellEnd"/>
      <w:r w:rsidRPr="004B69AD">
        <w:t xml:space="preserve">, а также предусмотреть стратегию отката миграций. В случае критических ошибок приложения необходимо уметь анализировать трассировки запросов в </w:t>
      </w:r>
      <w:proofErr w:type="spellStart"/>
      <w:r w:rsidRPr="004B69AD">
        <w:t>Prisma</w:t>
      </w:r>
      <w:proofErr w:type="spellEnd"/>
      <w:r w:rsidRPr="004B69AD">
        <w:t xml:space="preserve"> и логи </w:t>
      </w:r>
      <w:proofErr w:type="spellStart"/>
      <w:r w:rsidRPr="004B69AD">
        <w:t>NestJS</w:t>
      </w:r>
      <w:proofErr w:type="spellEnd"/>
      <w:r w:rsidRPr="004B69AD">
        <w:t>.</w:t>
      </w:r>
    </w:p>
    <w:p w14:paraId="4B72DFCE" w14:textId="77777777" w:rsidR="004B69AD" w:rsidRPr="004B69AD" w:rsidRDefault="004B69AD" w:rsidP="004B69AD">
      <w:r w:rsidRPr="004B69AD">
        <w:t>Таким образом, руководство системного программиста включает понимание логики взаимодействия уровней архитектуры, поддержку целостности базы данных, контроль работы фоновых процессов и уведомлений, а также знание механизмов расширения и адаптации системы под новые требования. Программный код структурирован таким образом, что основные изменения сосредоточены в пределах конкретных модулей, что облегчает сопровождение и позволяет развивать систему без риска нарушения общей работоспособности.</w:t>
      </w:r>
    </w:p>
    <w:p w14:paraId="2736E503" w14:textId="1100B456" w:rsidR="002909F1" w:rsidRDefault="002909F1" w:rsidP="00293A1E"/>
    <w:p w14:paraId="63404295" w14:textId="77777777" w:rsidR="002909F1" w:rsidRDefault="002909F1">
      <w:pPr>
        <w:ind w:left="0" w:firstLine="0"/>
        <w:jc w:val="left"/>
      </w:pPr>
      <w:r>
        <w:br w:type="page"/>
      </w:r>
    </w:p>
    <w:p w14:paraId="33473EAC" w14:textId="40A46AF3" w:rsidR="002909F1" w:rsidRDefault="002909F1" w:rsidP="002909F1">
      <w:pPr>
        <w:pStyle w:val="10"/>
        <w:numPr>
          <w:ilvl w:val="0"/>
          <w:numId w:val="5"/>
        </w:numPr>
        <w:ind w:hanging="141"/>
      </w:pPr>
      <w:bookmarkStart w:id="8" w:name="_Toc209427944"/>
      <w:r>
        <w:lastRenderedPageBreak/>
        <w:t>Руководство оператора</w:t>
      </w:r>
      <w:bookmarkEnd w:id="8"/>
    </w:p>
    <w:p w14:paraId="1F651A09" w14:textId="2F23470A" w:rsidR="00B52064" w:rsidRPr="00B52064" w:rsidRDefault="00B52064" w:rsidP="00B52064">
      <w:r w:rsidRPr="00B52064">
        <w:t>Оператор системы представляет собой конечного пользователя веб-приложения, который взаимодействует с интерфейсом для выполнения своих должностных обязанностей. В зависимости от роли, закреплённой за конкретным пользователем, оператор может обладать различными возможностями и уровнем доступа к функциям системы. Роли реализуются на основе RBAC-модели (</w:t>
      </w:r>
      <w:proofErr w:type="spellStart"/>
      <w:r w:rsidRPr="00B52064">
        <w:t>Role</w:t>
      </w:r>
      <w:proofErr w:type="spellEnd"/>
      <w:r w:rsidRPr="00B52064">
        <w:t>-Based Access Control) и определяют, какие операции доступны: от просмотра задач до их создания и управления пользователями.</w:t>
      </w:r>
    </w:p>
    <w:p w14:paraId="04A48139" w14:textId="77777777" w:rsidR="00B52064" w:rsidRPr="00B52064" w:rsidRDefault="00B52064" w:rsidP="00B52064">
      <w:r w:rsidRPr="00B52064">
        <w:t>Работа оператора начинается с авторизации. После ввода учётных данных система выполняет проверку пароля и выдаёт токены доступа. В случае успешного входа пользователь перенаправляется в личный кабинет, где отображается список назначенных задач, уведомления и календарь. Важным элементом интерфейса является панель уведомлений, которая позволяет оперативно отслеживать изменения статусов задач или новые назначения.</w:t>
      </w:r>
    </w:p>
    <w:p w14:paraId="35FE12CB" w14:textId="77777777" w:rsidR="00B52064" w:rsidRPr="00B52064" w:rsidRDefault="00B52064" w:rsidP="00B52064">
      <w:r w:rsidRPr="00B52064">
        <w:t>В роли исполнителя оператор получает доступ к персональному списку задач. Каждая задача сопровождается названием, описанием, датой дедлайна и текущим статусом. Исполнитель может открыть карточку задачи, внести комментарии и изменить статус — например, перевести задачу в категорию «В работе» или «Выполнено». При изменении статуса автоматически создаётся уведомление для руководителя, что позволяет последнему контролировать процесс выполнения поручений. Если срок выполнения задачи истекает, система автоматически переводит её в статус «Просрочена», и оператор получает соответствующее уведомление.</w:t>
      </w:r>
    </w:p>
    <w:p w14:paraId="6F23BA3A" w14:textId="77777777" w:rsidR="00B52064" w:rsidRPr="00B52064" w:rsidRDefault="00B52064" w:rsidP="00B52064">
      <w:r w:rsidRPr="00B52064">
        <w:t>В роли руководителя оператор имеет расширенный набор функций. Он может создавать новые задачи, указывая исполнителя, приоритет, сроки и описание. После сохранения задачи система фиксирует её в базе данных и отправляет уведомление назначенному сотруднику. Руководитель также может редактировать условия задачи, изменять сроки или назначать других исполнителей. Для удобства управления предусмотрен календарный режим, позволяющий визуально распределять задачи по дням, неделям и месяцам. Это особенно важно при планировании работы подразделения.</w:t>
      </w:r>
    </w:p>
    <w:p w14:paraId="48AC4406" w14:textId="77777777" w:rsidR="00B52064" w:rsidRPr="00B52064" w:rsidRDefault="00B52064" w:rsidP="00B52064">
      <w:r w:rsidRPr="00B52064">
        <w:t xml:space="preserve">Оператор-администратор получает наибольший доступ к функциям системы. Он управляет пользователями, изменяет их роли, контролирует все задачи и имеет возможность выгружать статистику в формате CSV. Для администратора также предусмотрена возможность поиска по задачам с использованием </w:t>
      </w:r>
      <w:proofErr w:type="spellStart"/>
      <w:r w:rsidRPr="00B52064">
        <w:t>Elasticsearch</w:t>
      </w:r>
      <w:proofErr w:type="spellEnd"/>
      <w:r w:rsidRPr="00B52064">
        <w:t>, что позволяет быстро находить задания по ключевым параметрам, таким как исполнитель, название или дата завершения.</w:t>
      </w:r>
    </w:p>
    <w:p w14:paraId="13BA64E3" w14:textId="77777777" w:rsidR="00B52064" w:rsidRPr="00B52064" w:rsidRDefault="00B52064" w:rsidP="00B52064">
      <w:r w:rsidRPr="00B52064">
        <w:t xml:space="preserve">Особое внимание уделено работе с системой уведомлений. Оператор видит список непрочитанных сообщений в личном кабинете, а также получает мгновенные оповещения через механизм </w:t>
      </w:r>
      <w:proofErr w:type="spellStart"/>
      <w:r w:rsidRPr="00B52064">
        <w:t>WebSocket</w:t>
      </w:r>
      <w:proofErr w:type="spellEnd"/>
      <w:r w:rsidRPr="00B52064">
        <w:t>. Это гарантирует, что информация о новых назначениях, изменениях условий или завершении задач не будет упущена. Прочитанные уведомления сохраняются в архиве и могут быть просмотрены повторно при необходимости.</w:t>
      </w:r>
    </w:p>
    <w:p w14:paraId="70BD0F9C" w14:textId="77777777" w:rsidR="00B52064" w:rsidRPr="00B52064" w:rsidRDefault="00B52064" w:rsidP="00B52064">
      <w:r w:rsidRPr="00B52064">
        <w:lastRenderedPageBreak/>
        <w:t>Интерфейс системы построен таким образом, чтобы минимизировать количество ошибок оператора. Все критические действия сопровождаются подтверждением: например, при удалении задачи система запрашивает подтверждение, чтобы исключить случайное удаление данных. При некорректном вводе данных отображаются подсказки и сообщения об ошибках, что снижает вероятность нарушения целостности информации.</w:t>
      </w:r>
    </w:p>
    <w:p w14:paraId="200CC7E3" w14:textId="77777777" w:rsidR="00B52064" w:rsidRPr="00B52064" w:rsidRDefault="00B52064" w:rsidP="00B52064">
      <w:r w:rsidRPr="00B52064">
        <w:t>Для корректной эксплуатации приложения оператору необходимо соблюдать несколько правил. Во-первых, рекомендуется регулярно проверять панель уведомлений и календарь, чтобы не допускать накопления просроченных задач. Во-вторых, необходимо своевременно обновлять статусы задач, чтобы руководитель имел актуальное представление о ходе работы. В-третьих, при изменении личных данных или смене пароля оператор должен использовать встроенные средства системы, а не обращаться к сторонним сервисам, чтобы избежать нарушения безопасности.</w:t>
      </w:r>
    </w:p>
    <w:p w14:paraId="255D1ED1" w14:textId="77777777" w:rsidR="00B52064" w:rsidRPr="00B52064" w:rsidRDefault="00B52064" w:rsidP="00B52064">
      <w:r w:rsidRPr="00B52064">
        <w:t>Таким образом, руководство оператора включает последовательность действий для работы в системе, описание доступных функций в зависимости от роли, правила корректного ввода данных и взаимодействия с интерфейсом. Программа разработана с учётом принципов удобства и прозрачности, что позволяет операторам быстро осваивать систему и эффективно выполнять свои должностные обязанности. Благодаря интеграции календаря, уведомлений в реальном времени и ролевой модели доступа оператор получает мощный инструмент для организации и контроля рабочих процессов.</w:t>
      </w:r>
    </w:p>
    <w:p w14:paraId="4F3C1F94" w14:textId="0073F91E" w:rsidR="004C3D14" w:rsidRDefault="004C3D14" w:rsidP="002909F1"/>
    <w:p w14:paraId="129EFEEF" w14:textId="77777777" w:rsidR="004C3D14" w:rsidRDefault="004C3D14">
      <w:pPr>
        <w:ind w:left="0" w:firstLine="0"/>
        <w:jc w:val="left"/>
      </w:pPr>
      <w:r>
        <w:br w:type="page"/>
      </w:r>
    </w:p>
    <w:p w14:paraId="78A6DBFB" w14:textId="11C847B1" w:rsidR="004C3D14" w:rsidRDefault="004C3D14" w:rsidP="004C3D14">
      <w:pPr>
        <w:pStyle w:val="10"/>
        <w:numPr>
          <w:ilvl w:val="0"/>
          <w:numId w:val="5"/>
        </w:numPr>
        <w:ind w:hanging="141"/>
      </w:pPr>
      <w:bookmarkStart w:id="9" w:name="_Toc209427945"/>
      <w:r>
        <w:lastRenderedPageBreak/>
        <w:t>Техника безопасности и пожарная безопасность</w:t>
      </w:r>
      <w:bookmarkEnd w:id="9"/>
    </w:p>
    <w:p w14:paraId="78EC6BB6" w14:textId="55A7F1A6" w:rsidR="001A3403" w:rsidRPr="001A3403" w:rsidRDefault="001607CC" w:rsidP="001A3403">
      <w:r>
        <w:t>Р</w:t>
      </w:r>
      <w:r w:rsidR="001A3403" w:rsidRPr="001A3403">
        <w:t>азработка и эксплуатация программного обеспечения, несмотря на отсутствие прямого физического контакта с производственным оборудованием, также связана с соблюдением определённых норм техники безопасности и требований пожарной безопасности. Эти правила направлены на создание безопасных условий труда для операторов, программистов и системных администраторов, а также на предотвращение чрезвычайных ситуаций, связанных с использованием вычислительной техники и организацией рабочего пространства.</w:t>
      </w:r>
    </w:p>
    <w:p w14:paraId="20ED270C" w14:textId="77777777" w:rsidR="001A3403" w:rsidRPr="001A3403" w:rsidRDefault="001A3403" w:rsidP="001A3403">
      <w:r w:rsidRPr="001A3403">
        <w:t>Работа с веб-приложением предполагает использование персональных компьютеров, серверов и сетевого оборудования. В этой связи важным является обеспечение безопасных условий эксплуатации компьютерной техники. Рабочее место оператора должно быть оборудовано исправным компьютером с корректно работающей системой электропитания. Подключение оборудования допускается только через исправные розетки и сертифицированные кабели. Использование самодельных удлинителей и перегрузка электрических сетей категорически запрещается, так как это может привести к перегреву и возгоранию.</w:t>
      </w:r>
    </w:p>
    <w:p w14:paraId="44FFA9A3" w14:textId="77777777" w:rsidR="001A3403" w:rsidRPr="001A3403" w:rsidRDefault="001A3403" w:rsidP="001A3403">
      <w:r w:rsidRPr="001A3403">
        <w:t>С точки зрения техники безопасности особое внимание уделяется эргономике рабочего места. Длительная работа за компьютером может привести к перенапряжению зрения и нарушению осанки. В этой связи оператор обязан соблюдать режим труда и отдыха: каждые 60 минут работы за экраном необходимо делать короткий перерыв для восстановления зрения и выполнения упражнений для снятия мышечного напряжения. Монитор должен располагаться на уровне глаз, а клавиатура и мышь — на удобной высоте, что снижает риск профессиональных заболеваний.</w:t>
      </w:r>
    </w:p>
    <w:p w14:paraId="1F1BA77C" w14:textId="77777777" w:rsidR="001A3403" w:rsidRPr="001A3403" w:rsidRDefault="001A3403" w:rsidP="001A3403">
      <w:r w:rsidRPr="001A3403">
        <w:t>Важным фактором безопасности является защита данных и недопущение несанкционированного доступа. Пользователи обязаны использовать только свои учётные записи и не передавать пароли третьим лицам. Несоблюдение этих правил может привести к утечке данных и компрометации системы. Администратор должен регулярно обновлять программное обеспечение и антивирусные средства, что снижает риск заражения вредоносными программами и возможных кибератак.</w:t>
      </w:r>
    </w:p>
    <w:p w14:paraId="02F50EA7" w14:textId="77777777" w:rsidR="001A3403" w:rsidRPr="001A3403" w:rsidRDefault="001A3403" w:rsidP="001A3403">
      <w:r w:rsidRPr="001A3403">
        <w:t>Отдельное место занимает пожарная безопасность. Компьютерная техника и серверное оборудование в процессе эксплуатации выделяют тепло, что требует надлежащей вентиляции и исключения перегрева. В помещениях, где размещается оборудование, необходимо наличие исправной системы вентиляции и кондиционирования. Кроме того, категорически запрещается хранение легковоспламеняющихся жидкостей и материалов вблизи рабочих мест и серверных стоек.</w:t>
      </w:r>
    </w:p>
    <w:p w14:paraId="0E3FBE8A" w14:textId="77777777" w:rsidR="001A3403" w:rsidRPr="001A3403" w:rsidRDefault="001A3403" w:rsidP="001A3403">
      <w:r w:rsidRPr="001A3403">
        <w:t xml:space="preserve">В случае возгорания оператор обязан немедленно отключить оборудование от сети электропитания и сообщить о происшествии ответственному лицу. В серверных помещениях необходимо предусмотреть наличие первичных средств пожаротушения, таких как огнетушители углекислотного типа (ОУ), которые позволяют тушить электрооборудование без риска повреждения аппаратуры. Все </w:t>
      </w:r>
      <w:r w:rsidRPr="001A3403">
        <w:lastRenderedPageBreak/>
        <w:t>сотрудники должны быть проинструктированы о месте нахождения огнетушителей и порядке их применения.</w:t>
      </w:r>
    </w:p>
    <w:p w14:paraId="3E7D6B82" w14:textId="77777777" w:rsidR="001A3403" w:rsidRPr="001A3403" w:rsidRDefault="001A3403" w:rsidP="001A3403">
      <w:r w:rsidRPr="001A3403">
        <w:t>Кроме того, необходимо регулярно проводить инструктажи по технике безопасности и пожарной безопасности для всех сотрудников, работающих с системой. При проведении инструктажей особое внимание уделяется порядку действий в случае обнаружения задымления, запаха гари или неисправности оборудования. Работник обязан немедленно прекратить использование неисправного устройства и сообщить об этом системному администратору или ответственному за охрану труда.</w:t>
      </w:r>
    </w:p>
    <w:p w14:paraId="6C922D9F" w14:textId="77777777" w:rsidR="001A3403" w:rsidRPr="001A3403" w:rsidRDefault="001A3403" w:rsidP="001A3403">
      <w:r w:rsidRPr="001A3403">
        <w:t>Таким образом, техника безопасности и пожарная безопасность при эксплуатации веб-приложения сводятся к совокупности мер, направленных на сохранение здоровья сотрудников, защиту оборудования от повреждений и предотвращение чрезвычайных ситуаций. Соблюдение данных требований обеспечивает надёжное функционирование системы, минимизацию рисков и создание безопасных условий труда для операторов и администраторов.</w:t>
      </w:r>
    </w:p>
    <w:p w14:paraId="34521F20" w14:textId="3EED0CF8" w:rsidR="004C3D14" w:rsidRPr="008664B4" w:rsidRDefault="004C3D14" w:rsidP="004C3D14"/>
    <w:p w14:paraId="144DE035" w14:textId="77777777" w:rsidR="002909F1" w:rsidRPr="008664B4" w:rsidRDefault="002909F1" w:rsidP="002909F1"/>
    <w:p w14:paraId="6CE8D414" w14:textId="77777777" w:rsidR="00293A1E" w:rsidRPr="008664B4" w:rsidRDefault="00293A1E" w:rsidP="00293A1E"/>
    <w:p w14:paraId="45598662" w14:textId="77777777" w:rsidR="009C23B8" w:rsidRPr="008664B4" w:rsidRDefault="009C23B8" w:rsidP="009C23B8"/>
    <w:p w14:paraId="1EE40328" w14:textId="77777777" w:rsidR="001D5D3D" w:rsidRPr="008664B4" w:rsidRDefault="001D5D3D" w:rsidP="001D5D3D"/>
    <w:p w14:paraId="6792852B" w14:textId="70C63676" w:rsidR="005756AF" w:rsidRPr="008664B4" w:rsidRDefault="005756AF" w:rsidP="005756AF"/>
    <w:p w14:paraId="078044BD" w14:textId="77777777" w:rsidR="005756AF" w:rsidRDefault="005756AF" w:rsidP="00257C87">
      <w:pPr>
        <w:rPr>
          <w:lang w:eastAsia="ru-RU"/>
        </w:rPr>
      </w:pPr>
    </w:p>
    <w:p w14:paraId="0176D961" w14:textId="270933C6" w:rsidR="00257C87" w:rsidRDefault="00257C87" w:rsidP="004C3D14">
      <w:pPr>
        <w:pStyle w:val="10"/>
        <w:numPr>
          <w:ilvl w:val="0"/>
          <w:numId w:val="5"/>
        </w:numPr>
      </w:pPr>
      <w:r>
        <w:br w:type="page"/>
      </w:r>
    </w:p>
    <w:p w14:paraId="477DFD42" w14:textId="77777777" w:rsidR="00257C87" w:rsidRDefault="00257C87" w:rsidP="00257C87">
      <w:pPr>
        <w:pStyle w:val="10"/>
        <w:spacing w:before="0"/>
        <w:jc w:val="center"/>
      </w:pPr>
      <w:bookmarkStart w:id="10" w:name="_Toc209427946"/>
      <w:r>
        <w:lastRenderedPageBreak/>
        <w:t>Заключение</w:t>
      </w:r>
      <w:bookmarkEnd w:id="10"/>
    </w:p>
    <w:p w14:paraId="592D8F32" w14:textId="230A4757" w:rsidR="0093609F" w:rsidRPr="0093609F" w:rsidRDefault="0093609F" w:rsidP="0093609F">
      <w:r w:rsidRPr="0093609F">
        <w:t>В ходе выполнения данной работы была разработана и описана концепция веб-приложения для управления задачами и мониторинга их выполнения сотрудниками компании ООО «Джи Эм Трейд». Актуальность разработки обусловлена потребностью предприятия в специализированной системе, которая учитывает особенности его организационной структуры и позволяет повысить эффективность внутренних процессов.</w:t>
      </w:r>
    </w:p>
    <w:p w14:paraId="43DB4AC7" w14:textId="77777777" w:rsidR="0093609F" w:rsidRPr="0093609F" w:rsidRDefault="0093609F" w:rsidP="0093609F">
      <w:r w:rsidRPr="0093609F">
        <w:t xml:space="preserve">В отличие от громоздких и избыточных решений, таких как </w:t>
      </w:r>
      <w:proofErr w:type="spellStart"/>
      <w:r w:rsidRPr="0093609F">
        <w:t>Bitrix</w:t>
      </w:r>
      <w:proofErr w:type="spellEnd"/>
      <w:r w:rsidRPr="0093609F">
        <w:t>, проектируемая система ориентирована на решение конкретных прикладных задач: постановка и контроль выполнения поручений, назначение ответственных сотрудников, отслеживание сроков и оперативное уведомление участников о ключевых изменениях. Такой подход позволяет минимизировать затраты на сопровождение, облегчить освоение системы и обеспечить прозрачность взаимодействия между руководителями и исполнителями.</w:t>
      </w:r>
    </w:p>
    <w:p w14:paraId="4ED0976C" w14:textId="77777777" w:rsidR="0093609F" w:rsidRPr="0093609F" w:rsidRDefault="0093609F" w:rsidP="0093609F">
      <w:r w:rsidRPr="0093609F">
        <w:t>В работе были детально рассмотрены все основные аспекты разработки системы:</w:t>
      </w:r>
    </w:p>
    <w:p w14:paraId="334DEFFD" w14:textId="77777777" w:rsidR="0093609F" w:rsidRPr="0093609F" w:rsidRDefault="0093609F" w:rsidP="0093609F">
      <w:pPr>
        <w:numPr>
          <w:ilvl w:val="0"/>
          <w:numId w:val="29"/>
        </w:numPr>
        <w:tabs>
          <w:tab w:val="clear" w:pos="720"/>
        </w:tabs>
        <w:ind w:hanging="436"/>
      </w:pPr>
      <w:r w:rsidRPr="0093609F">
        <w:t>сформулированы цели и задачи проекта, определены входные и выходные данные, отражающие специфику бизнес-процессов предприятия;</w:t>
      </w:r>
    </w:p>
    <w:p w14:paraId="4FFC8A03" w14:textId="77777777" w:rsidR="0093609F" w:rsidRPr="0093609F" w:rsidRDefault="0093609F" w:rsidP="0093609F">
      <w:pPr>
        <w:numPr>
          <w:ilvl w:val="0"/>
          <w:numId w:val="29"/>
        </w:numPr>
        <w:tabs>
          <w:tab w:val="clear" w:pos="720"/>
        </w:tabs>
        <w:ind w:hanging="436"/>
      </w:pPr>
      <w:r w:rsidRPr="0093609F">
        <w:t>описана архитектура системы, основанная на принципах чистой архитектуры и разделении на уровни Domain, Application, Infrastructure, Interface, что обеспечивает модульность, удобство сопровождения и возможность масштабирования в будущем;</w:t>
      </w:r>
    </w:p>
    <w:p w14:paraId="26476B69" w14:textId="77777777" w:rsidR="0093609F" w:rsidRPr="0093609F" w:rsidRDefault="0093609F" w:rsidP="0093609F">
      <w:pPr>
        <w:numPr>
          <w:ilvl w:val="0"/>
          <w:numId w:val="29"/>
        </w:numPr>
        <w:tabs>
          <w:tab w:val="clear" w:pos="720"/>
        </w:tabs>
        <w:ind w:hanging="436"/>
      </w:pPr>
      <w:r w:rsidRPr="0093609F">
        <w:t>разработана информационная модель базы данных, включающая сущности «Пользователь», «Задача», «Уведомление», «Департамент» и другие, а также показаны связи между ними, обеспечивающие целостность и согласованность данных;</w:t>
      </w:r>
    </w:p>
    <w:p w14:paraId="1CF05837" w14:textId="77777777" w:rsidR="0093609F" w:rsidRPr="0093609F" w:rsidRDefault="0093609F" w:rsidP="0093609F">
      <w:pPr>
        <w:numPr>
          <w:ilvl w:val="0"/>
          <w:numId w:val="29"/>
        </w:numPr>
        <w:tabs>
          <w:tab w:val="clear" w:pos="720"/>
        </w:tabs>
        <w:ind w:hanging="436"/>
      </w:pPr>
      <w:r w:rsidRPr="0093609F">
        <w:t>подробно изложено функционирование программы, включая бизнес-логику взаимодействия пользователей, постановку и выполнение задач, обработку статусов, а также систему уведомлений в реальном времени;</w:t>
      </w:r>
    </w:p>
    <w:p w14:paraId="4B74EAE1" w14:textId="77777777" w:rsidR="0093609F" w:rsidRPr="0093609F" w:rsidRDefault="0093609F" w:rsidP="0093609F">
      <w:pPr>
        <w:numPr>
          <w:ilvl w:val="0"/>
          <w:numId w:val="29"/>
        </w:numPr>
        <w:tabs>
          <w:tab w:val="clear" w:pos="720"/>
        </w:tabs>
        <w:ind w:hanging="436"/>
      </w:pPr>
      <w:r w:rsidRPr="0093609F">
        <w:t>рассмотрены вопросы эксплуатации программного обеспечения: руководство системного программиста, руководство оператора, техника безопасности и пожарная безопасность.</w:t>
      </w:r>
    </w:p>
    <w:p w14:paraId="5F639CB8" w14:textId="77777777" w:rsidR="0093609F" w:rsidRPr="0093609F" w:rsidRDefault="0093609F" w:rsidP="0093609F">
      <w:r w:rsidRPr="0093609F">
        <w:t>Результаты анализа и проектирования позволяют сделать вывод, что предлагаемая система способна значительно повысить внутреннюю продуктивность предприятия, снизить количество просроченных задач, обеспечить оперативный обмен информацией и прозрачный контроль деятельности сотрудников. Использование календарного отображения, экспорт статистики и гибкая настройка ролей обеспечивают универсальность и адаптивность решения.</w:t>
      </w:r>
    </w:p>
    <w:p w14:paraId="0B8016AA" w14:textId="77777777" w:rsidR="0093609F" w:rsidRPr="0093609F" w:rsidRDefault="0093609F" w:rsidP="0093609F">
      <w:r w:rsidRPr="0093609F">
        <w:t xml:space="preserve">Таким образом, разработанное веб-приложение является не просто инструментом для постановки задач, а полноценной системой управления внутренними процессами, способной стать важным звеном в цифровой трансформации компании. Перспективы развития проекта заключаются в </w:t>
      </w:r>
      <w:r w:rsidRPr="0093609F">
        <w:lastRenderedPageBreak/>
        <w:t>дальнейшем расширении функционала — интеграции с внешними сервисами аналитики, внедрении мобильного приложения, использовании технологий машинного обучения для прогнозирования выполнения задач и персональных рекомендаций для сотрудников.</w:t>
      </w:r>
    </w:p>
    <w:p w14:paraId="4BF226BD" w14:textId="77777777" w:rsidR="0093609F" w:rsidRPr="0093609F" w:rsidRDefault="0093609F" w:rsidP="0093609F">
      <w:r w:rsidRPr="0093609F">
        <w:t>Выполненная работа подтверждает, что использование современных подходов проектирования и технологий (</w:t>
      </w:r>
      <w:proofErr w:type="spellStart"/>
      <w:r w:rsidRPr="0093609F">
        <w:t>NestJS</w:t>
      </w:r>
      <w:proofErr w:type="spellEnd"/>
      <w:r w:rsidRPr="0093609F">
        <w:t xml:space="preserve">, </w:t>
      </w:r>
      <w:proofErr w:type="spellStart"/>
      <w:r w:rsidRPr="0093609F">
        <w:t>PostgreSQL</w:t>
      </w:r>
      <w:proofErr w:type="spellEnd"/>
      <w:r w:rsidRPr="0093609F">
        <w:t xml:space="preserve">, </w:t>
      </w:r>
      <w:proofErr w:type="spellStart"/>
      <w:r w:rsidRPr="0093609F">
        <w:t>Prisma</w:t>
      </w:r>
      <w:proofErr w:type="spellEnd"/>
      <w:r w:rsidRPr="0093609F">
        <w:t xml:space="preserve"> ORM, </w:t>
      </w:r>
      <w:proofErr w:type="spellStart"/>
      <w:r w:rsidRPr="0093609F">
        <w:t>WebSocket</w:t>
      </w:r>
      <w:proofErr w:type="spellEnd"/>
      <w:r w:rsidRPr="0093609F">
        <w:t>, RBAC) позволяет создавать гибкие и надёжные решения, отвечающие актуальным потребностям бизнеса.</w:t>
      </w:r>
    </w:p>
    <w:p w14:paraId="4769B9F5" w14:textId="23C4F63B" w:rsidR="00257C87" w:rsidRDefault="00257C87" w:rsidP="002B36BF">
      <w:ins w:id="11" w:author="ahm56" w:date="2024-12-09T21:30:00Z">
        <w:r>
          <w:t xml:space="preserve"> </w:t>
        </w:r>
      </w:ins>
    </w:p>
    <w:p w14:paraId="3E0FC997" w14:textId="77777777" w:rsidR="00257C87" w:rsidRDefault="00257C87" w:rsidP="00257C87"/>
    <w:p w14:paraId="7EB57AAC" w14:textId="77777777" w:rsidR="00257C87" w:rsidRDefault="00257C87" w:rsidP="00257C87">
      <w:pPr>
        <w:rPr>
          <w:b/>
          <w:bCs/>
          <w:sz w:val="32"/>
          <w:szCs w:val="24"/>
        </w:rPr>
      </w:pPr>
      <w:r>
        <w:rPr>
          <w:b/>
          <w:bCs/>
          <w:sz w:val="32"/>
          <w:szCs w:val="24"/>
        </w:rPr>
        <w:br w:type="page"/>
      </w:r>
    </w:p>
    <w:p w14:paraId="13300A01" w14:textId="77777777" w:rsidR="00257C87" w:rsidRDefault="00257C87" w:rsidP="00257C87">
      <w:pPr>
        <w:rPr>
          <w:b/>
          <w:bCs/>
          <w:sz w:val="32"/>
          <w:szCs w:val="24"/>
        </w:rPr>
      </w:pPr>
    </w:p>
    <w:p w14:paraId="34FC8308" w14:textId="77777777" w:rsidR="00257C87" w:rsidRDefault="00257C87" w:rsidP="00257C87">
      <w:pPr>
        <w:pStyle w:val="10"/>
        <w:spacing w:before="0"/>
        <w:jc w:val="center"/>
      </w:pPr>
      <w:bookmarkStart w:id="12" w:name="_Toc209427947"/>
      <w:r>
        <w:t>Список используемых источников</w:t>
      </w:r>
      <w:bookmarkEnd w:id="12"/>
    </w:p>
    <w:p w14:paraId="0639DD69" w14:textId="6C89EE13" w:rsidR="00823EB5" w:rsidRDefault="00823EB5" w:rsidP="00C63864">
      <w:pPr>
        <w:numPr>
          <w:ilvl w:val="0"/>
          <w:numId w:val="34"/>
        </w:numPr>
        <w:ind w:left="-426" w:firstLine="710"/>
      </w:pPr>
      <w:proofErr w:type="spellStart"/>
      <w:r w:rsidRPr="00823EB5">
        <w:rPr>
          <w:rFonts w:cs="Times New Roman"/>
          <w:szCs w:val="28"/>
        </w:rPr>
        <w:t>NestJS</w:t>
      </w:r>
      <w:proofErr w:type="spellEnd"/>
      <w:r w:rsidRPr="00823EB5">
        <w:rPr>
          <w:rFonts w:cs="Times New Roman"/>
          <w:szCs w:val="28"/>
        </w:rPr>
        <w:t xml:space="preserve"> </w:t>
      </w:r>
      <w:proofErr w:type="spellStart"/>
      <w:r w:rsidRPr="00823EB5">
        <w:rPr>
          <w:rFonts w:cs="Times New Roman"/>
          <w:szCs w:val="28"/>
        </w:rPr>
        <w:t>Documentation</w:t>
      </w:r>
      <w:proofErr w:type="spellEnd"/>
      <w:r w:rsidRPr="00823EB5">
        <w:rPr>
          <w:rFonts w:cs="Times New Roman"/>
          <w:szCs w:val="28"/>
        </w:rPr>
        <w:t xml:space="preserve"> / [Электронный ресурс]: </w:t>
      </w:r>
      <w:proofErr w:type="spellStart"/>
      <w:r w:rsidRPr="00823EB5">
        <w:rPr>
          <w:rFonts w:cs="Times New Roman"/>
          <w:szCs w:val="28"/>
        </w:rPr>
        <w:t>NestJS</w:t>
      </w:r>
      <w:proofErr w:type="spellEnd"/>
      <w:r w:rsidRPr="00823EB5">
        <w:rPr>
          <w:rFonts w:cs="Times New Roman"/>
          <w:szCs w:val="28"/>
        </w:rPr>
        <w:t xml:space="preserve"> – Режим доступа: </w:t>
      </w:r>
      <w:hyperlink r:id="rId17" w:history="1">
        <w:r w:rsidRPr="007058E2">
          <w:rPr>
            <w:rStyle w:val="a7"/>
            <w:rFonts w:cs="Times New Roman"/>
            <w:szCs w:val="28"/>
          </w:rPr>
          <w:t>https://docs.nestjs.com/</w:t>
        </w:r>
      </w:hyperlink>
      <w:r>
        <w:rPr>
          <w:rFonts w:cs="Times New Roman"/>
          <w:szCs w:val="28"/>
        </w:rPr>
        <w:t xml:space="preserve"> - 15.0</w:t>
      </w:r>
      <w:r w:rsidR="00105F2B">
        <w:rPr>
          <w:rFonts w:cs="Times New Roman"/>
          <w:szCs w:val="28"/>
        </w:rPr>
        <w:t>9</w:t>
      </w:r>
      <w:r>
        <w:rPr>
          <w:rFonts w:cs="Times New Roman"/>
          <w:szCs w:val="28"/>
        </w:rPr>
        <w:t>.2025.</w:t>
      </w:r>
    </w:p>
    <w:p w14:paraId="1AB1F9B6" w14:textId="161F9A59" w:rsidR="00C63864" w:rsidRDefault="00C63864" w:rsidP="00C63864">
      <w:pPr>
        <w:numPr>
          <w:ilvl w:val="0"/>
          <w:numId w:val="34"/>
        </w:numPr>
        <w:ind w:left="-426" w:firstLine="710"/>
      </w:pPr>
      <w:proofErr w:type="spellStart"/>
      <w:r w:rsidRPr="00C63864">
        <w:t>Prisma</w:t>
      </w:r>
      <w:proofErr w:type="spellEnd"/>
      <w:r w:rsidRPr="00C63864">
        <w:t xml:space="preserve"> </w:t>
      </w:r>
      <w:proofErr w:type="spellStart"/>
      <w:r w:rsidRPr="00C63864">
        <w:t>Documentation</w:t>
      </w:r>
      <w:proofErr w:type="spellEnd"/>
      <w:r w:rsidRPr="00C63864">
        <w:t xml:space="preserve"> / [Электронный ресурс]: </w:t>
      </w:r>
      <w:proofErr w:type="spellStart"/>
      <w:r w:rsidRPr="00C63864">
        <w:t>Prisma</w:t>
      </w:r>
      <w:proofErr w:type="spellEnd"/>
      <w:r w:rsidRPr="00C63864">
        <w:t xml:space="preserve"> – Режим доступа:</w:t>
      </w:r>
      <w:r>
        <w:t xml:space="preserve"> </w:t>
      </w:r>
      <w:hyperlink r:id="rId18" w:history="1">
        <w:r w:rsidRPr="007058E2">
          <w:rPr>
            <w:rStyle w:val="a7"/>
          </w:rPr>
          <w:t xml:space="preserve">https://www.prisma.io/docs </w:t>
        </w:r>
      </w:hyperlink>
      <w:r w:rsidR="00105F2B">
        <w:t xml:space="preserve"> - </w:t>
      </w:r>
      <w:r w:rsidR="00105F2B" w:rsidRPr="00105F2B">
        <w:t>16.0</w:t>
      </w:r>
      <w:r w:rsidR="00105F2B">
        <w:t>9</w:t>
      </w:r>
      <w:r w:rsidR="00105F2B" w:rsidRPr="00105F2B">
        <w:t>.2025</w:t>
      </w:r>
      <w:r>
        <w:t>.</w:t>
      </w:r>
    </w:p>
    <w:p w14:paraId="284EFABA" w14:textId="10D23D13" w:rsidR="00C63864" w:rsidRDefault="00C63864" w:rsidP="00C63864">
      <w:pPr>
        <w:numPr>
          <w:ilvl w:val="0"/>
          <w:numId w:val="34"/>
        </w:numPr>
        <w:ind w:left="-426" w:firstLine="710"/>
      </w:pPr>
      <w:proofErr w:type="spellStart"/>
      <w:r w:rsidRPr="00C63864">
        <w:t>TypeScript</w:t>
      </w:r>
      <w:proofErr w:type="spellEnd"/>
      <w:r w:rsidRPr="00C63864">
        <w:t xml:space="preserve"> </w:t>
      </w:r>
      <w:proofErr w:type="spellStart"/>
      <w:r w:rsidRPr="00C63864">
        <w:t>Handbook</w:t>
      </w:r>
      <w:proofErr w:type="spellEnd"/>
      <w:r w:rsidRPr="00C63864">
        <w:t xml:space="preserve"> / [Электронный ресурс]: Microsoft – Режим доступа:</w:t>
      </w:r>
      <w:r>
        <w:t xml:space="preserve"> </w:t>
      </w:r>
      <w:hyperlink r:id="rId19" w:history="1">
        <w:r w:rsidRPr="007058E2">
          <w:rPr>
            <w:rStyle w:val="a7"/>
          </w:rPr>
          <w:t>https://www.typescriptlang.org/docs/</w:t>
        </w:r>
      </w:hyperlink>
      <w:r>
        <w:t xml:space="preserve"> - 17.0</w:t>
      </w:r>
      <w:r w:rsidR="00105F2B">
        <w:t>9</w:t>
      </w:r>
      <w:r>
        <w:t>.2025.</w:t>
      </w:r>
    </w:p>
    <w:p w14:paraId="140D683C" w14:textId="7AF9B243" w:rsidR="00C63864" w:rsidRDefault="00C63864" w:rsidP="00C63864">
      <w:pPr>
        <w:numPr>
          <w:ilvl w:val="0"/>
          <w:numId w:val="34"/>
        </w:numPr>
        <w:ind w:left="-426" w:firstLine="710"/>
      </w:pPr>
      <w:r w:rsidRPr="00C63864">
        <w:t xml:space="preserve">MDN Web </w:t>
      </w:r>
      <w:proofErr w:type="spellStart"/>
      <w:r w:rsidRPr="00C63864">
        <w:t>Docs</w:t>
      </w:r>
      <w:proofErr w:type="spellEnd"/>
      <w:r w:rsidRPr="00C63864">
        <w:t>: JavaScript / [Электронный ресурс]: Mozilla – Режим доступа:</w:t>
      </w:r>
      <w:r>
        <w:t xml:space="preserve"> </w:t>
      </w:r>
      <w:hyperlink r:id="rId20" w:history="1">
        <w:r w:rsidRPr="007058E2">
          <w:rPr>
            <w:rStyle w:val="a7"/>
          </w:rPr>
          <w:t>https://developer.mozilla.org/ru/docs/Web/JavaScript</w:t>
        </w:r>
      </w:hyperlink>
      <w:r>
        <w:t xml:space="preserve"> - </w:t>
      </w:r>
      <w:r w:rsidRPr="00C63864">
        <w:t>18.0</w:t>
      </w:r>
      <w:r w:rsidR="00105F2B">
        <w:t>9</w:t>
      </w:r>
      <w:r w:rsidRPr="00C63864">
        <w:t>.2025</w:t>
      </w:r>
      <w:r>
        <w:t>.</w:t>
      </w:r>
    </w:p>
    <w:p w14:paraId="3277DBDA" w14:textId="491262E2" w:rsidR="00C63864" w:rsidRDefault="00C63864" w:rsidP="00C63864">
      <w:pPr>
        <w:numPr>
          <w:ilvl w:val="0"/>
          <w:numId w:val="34"/>
        </w:numPr>
        <w:ind w:left="-426" w:firstLine="710"/>
      </w:pPr>
      <w:r w:rsidRPr="00C63864">
        <w:t xml:space="preserve">MDN Web </w:t>
      </w:r>
      <w:proofErr w:type="spellStart"/>
      <w:r w:rsidRPr="00C63864">
        <w:t>Docs</w:t>
      </w:r>
      <w:proofErr w:type="spellEnd"/>
      <w:r w:rsidRPr="00C63864">
        <w:t xml:space="preserve">: Web </w:t>
      </w:r>
      <w:proofErr w:type="spellStart"/>
      <w:r w:rsidRPr="00C63864">
        <w:t>APIs</w:t>
      </w:r>
      <w:proofErr w:type="spellEnd"/>
      <w:r w:rsidRPr="00C63864">
        <w:t xml:space="preserve"> / [Электронный ресурс]: Mozilla – Режим доступа:</w:t>
      </w:r>
      <w:r>
        <w:t xml:space="preserve"> </w:t>
      </w:r>
      <w:proofErr w:type="gramStart"/>
      <w:r w:rsidR="00B7587D" w:rsidRPr="00105F2B">
        <w:t xml:space="preserve">https://developer.mozilla.org/ru/docs/Web/API </w:t>
      </w:r>
      <w:r w:rsidR="00105F2B">
        <w:t xml:space="preserve"> -</w:t>
      </w:r>
      <w:proofErr w:type="gramEnd"/>
      <w:r w:rsidR="00105F2B">
        <w:t xml:space="preserve"> </w:t>
      </w:r>
      <w:r w:rsidR="00105F2B" w:rsidRPr="00105F2B">
        <w:t xml:space="preserve"> 19.0</w:t>
      </w:r>
      <w:r w:rsidR="00105F2B">
        <w:t>9</w:t>
      </w:r>
      <w:r w:rsidR="00105F2B" w:rsidRPr="00105F2B">
        <w:t>.2025</w:t>
      </w:r>
      <w:r w:rsidR="00B7587D">
        <w:t>.</w:t>
      </w:r>
    </w:p>
    <w:p w14:paraId="50881B17" w14:textId="38DE989B" w:rsidR="00B7587D" w:rsidRDefault="00B7587D" w:rsidP="00C63864">
      <w:pPr>
        <w:numPr>
          <w:ilvl w:val="0"/>
          <w:numId w:val="34"/>
        </w:numPr>
        <w:ind w:left="-426" w:firstLine="710"/>
      </w:pPr>
      <w:proofErr w:type="spellStart"/>
      <w:r w:rsidRPr="00B7587D">
        <w:t>WebSocket</w:t>
      </w:r>
      <w:proofErr w:type="spellEnd"/>
      <w:r w:rsidRPr="00B7587D">
        <w:t xml:space="preserve"> API / [Электронный ресурс]: MDN – Режим доступа:</w:t>
      </w:r>
      <w:r>
        <w:t xml:space="preserve"> </w:t>
      </w:r>
      <w:hyperlink r:id="rId21" w:history="1">
        <w:r w:rsidR="00105F2B" w:rsidRPr="007058E2">
          <w:rPr>
            <w:rStyle w:val="a7"/>
          </w:rPr>
          <w:t>https://developer.mozilla.org/ru/docs/Web/API/WebSocket</w:t>
        </w:r>
      </w:hyperlink>
      <w:r w:rsidR="00105F2B">
        <w:t xml:space="preserve"> - </w:t>
      </w:r>
      <w:r w:rsidR="00105F2B" w:rsidRPr="00105F2B">
        <w:t>20.09.2025</w:t>
      </w:r>
      <w:r w:rsidR="00105F2B">
        <w:t>.</w:t>
      </w:r>
    </w:p>
    <w:p w14:paraId="1D40A063" w14:textId="023D4095" w:rsidR="00105F2B" w:rsidRDefault="00105F2B" w:rsidP="00C63864">
      <w:pPr>
        <w:numPr>
          <w:ilvl w:val="0"/>
          <w:numId w:val="34"/>
        </w:numPr>
        <w:ind w:left="-426" w:firstLine="710"/>
      </w:pPr>
      <w:r w:rsidRPr="00105F2B">
        <w:t>REST API Design Guide / [Электронный ресурс]: Microsoft – Режим доступа:</w:t>
      </w:r>
      <w:r>
        <w:t xml:space="preserve"> </w:t>
      </w:r>
      <w:hyperlink r:id="rId22" w:history="1">
        <w:r w:rsidRPr="007058E2">
          <w:rPr>
            <w:rStyle w:val="a7"/>
          </w:rPr>
          <w:t>https://learn.microsoft.com/en-us/azure/architecture/best-practices/api-design</w:t>
        </w:r>
      </w:hyperlink>
      <w:r>
        <w:t xml:space="preserve"> - 21.09.2025.</w:t>
      </w:r>
    </w:p>
    <w:p w14:paraId="7CA1BB7F" w14:textId="20DCC41B" w:rsidR="00105F2B" w:rsidRDefault="00105F2B" w:rsidP="00C63864">
      <w:pPr>
        <w:numPr>
          <w:ilvl w:val="0"/>
          <w:numId w:val="34"/>
        </w:numPr>
        <w:ind w:left="-426" w:firstLine="710"/>
      </w:pPr>
      <w:r w:rsidRPr="00105F2B">
        <w:t xml:space="preserve">JWT </w:t>
      </w:r>
      <w:proofErr w:type="spellStart"/>
      <w:r w:rsidRPr="00105F2B">
        <w:t>Authentication</w:t>
      </w:r>
      <w:proofErr w:type="spellEnd"/>
      <w:r w:rsidRPr="00105F2B">
        <w:t xml:space="preserve"> Guide / [Электронный ресурс]: Auth0 – Режим доступа:</w:t>
      </w:r>
      <w:r>
        <w:t xml:space="preserve"> </w:t>
      </w:r>
      <w:hyperlink r:id="rId23" w:history="1">
        <w:r w:rsidR="00BB6C5F" w:rsidRPr="007058E2">
          <w:rPr>
            <w:rStyle w:val="a7"/>
          </w:rPr>
          <w:t>https://auth0.com/docs/secure/tokens - 22.09.2025</w:t>
        </w:r>
      </w:hyperlink>
      <w:r w:rsidR="00BB6C5F">
        <w:t>.</w:t>
      </w:r>
    </w:p>
    <w:p w14:paraId="18A520DD" w14:textId="5AA0956B" w:rsidR="00BB6C5F" w:rsidRPr="00BB6C5F" w:rsidRDefault="00BB6C5F" w:rsidP="00C63864">
      <w:pPr>
        <w:numPr>
          <w:ilvl w:val="0"/>
          <w:numId w:val="34"/>
        </w:numPr>
        <w:ind w:left="-426" w:firstLine="710"/>
        <w:rPr>
          <w:lang w:val="en-US"/>
        </w:rPr>
      </w:pPr>
      <w:r w:rsidRPr="00BB6C5F">
        <w:rPr>
          <w:lang w:val="en-US"/>
        </w:rPr>
        <w:t>Role-Based Access Control (RBAC) / [</w:t>
      </w:r>
      <w:r w:rsidRPr="00BB6C5F">
        <w:t>Электронный</w:t>
      </w:r>
      <w:r w:rsidRPr="00BB6C5F">
        <w:rPr>
          <w:lang w:val="en-US"/>
        </w:rPr>
        <w:t xml:space="preserve"> </w:t>
      </w:r>
      <w:r w:rsidRPr="00BB6C5F">
        <w:t>ресурс</w:t>
      </w:r>
      <w:r w:rsidRPr="00BB6C5F">
        <w:rPr>
          <w:lang w:val="en-US"/>
        </w:rPr>
        <w:t xml:space="preserve">]: OWASP – </w:t>
      </w:r>
      <w:r w:rsidRPr="00BB6C5F">
        <w:t>Режим</w:t>
      </w:r>
      <w:r w:rsidRPr="00BB6C5F">
        <w:rPr>
          <w:lang w:val="en-US"/>
        </w:rPr>
        <w:t xml:space="preserve"> </w:t>
      </w:r>
      <w:r w:rsidRPr="00BB6C5F">
        <w:t>доступа</w:t>
      </w:r>
      <w:r w:rsidRPr="00BB6C5F">
        <w:rPr>
          <w:lang w:val="en-US"/>
        </w:rPr>
        <w:t xml:space="preserve">: </w:t>
      </w:r>
      <w:hyperlink r:id="rId24" w:history="1">
        <w:r w:rsidRPr="007058E2">
          <w:rPr>
            <w:rStyle w:val="a7"/>
            <w:lang w:val="en-US"/>
          </w:rPr>
          <w:t>https://cheatsheetseries.owasp.org/cheatsheets/Authorization_Cheat_Sheet.html</w:t>
        </w:r>
      </w:hyperlink>
      <w:r>
        <w:rPr>
          <w:lang w:val="en-US"/>
        </w:rPr>
        <w:t xml:space="preserve"> </w:t>
      </w:r>
      <w:r w:rsidRPr="00BB6C5F">
        <w:rPr>
          <w:lang w:val="en-US"/>
        </w:rPr>
        <w:t>- 23.09.2025.</w:t>
      </w:r>
    </w:p>
    <w:p w14:paraId="6983C0BF" w14:textId="102C6F4B" w:rsidR="00BB6C5F" w:rsidRPr="00BB6C5F" w:rsidRDefault="00BB6C5F" w:rsidP="00C63864">
      <w:pPr>
        <w:numPr>
          <w:ilvl w:val="0"/>
          <w:numId w:val="34"/>
        </w:numPr>
        <w:ind w:left="-426" w:firstLine="710"/>
        <w:rPr>
          <w:lang w:val="en-US"/>
        </w:rPr>
      </w:pPr>
      <w:r w:rsidRPr="00BB6C5F">
        <w:rPr>
          <w:lang w:val="en-US"/>
        </w:rPr>
        <w:t>Prisma Client API Reference / [</w:t>
      </w:r>
      <w:r w:rsidRPr="00BB6C5F">
        <w:t>Электронный</w:t>
      </w:r>
      <w:r w:rsidRPr="00BB6C5F">
        <w:rPr>
          <w:lang w:val="en-US"/>
        </w:rPr>
        <w:t xml:space="preserve"> </w:t>
      </w:r>
      <w:r w:rsidRPr="00BB6C5F">
        <w:t>ресурс</w:t>
      </w:r>
      <w:r w:rsidRPr="00BB6C5F">
        <w:rPr>
          <w:lang w:val="en-US"/>
        </w:rPr>
        <w:t xml:space="preserve">]: Prisma – </w:t>
      </w:r>
      <w:r w:rsidRPr="00BB6C5F">
        <w:t>Режим</w:t>
      </w:r>
      <w:r w:rsidRPr="00BB6C5F">
        <w:rPr>
          <w:lang w:val="en-US"/>
        </w:rPr>
        <w:t xml:space="preserve"> </w:t>
      </w:r>
      <w:r w:rsidRPr="00BB6C5F">
        <w:t>доступа</w:t>
      </w:r>
      <w:r w:rsidRPr="00BB6C5F">
        <w:rPr>
          <w:lang w:val="en-US"/>
        </w:rPr>
        <w:t>:</w:t>
      </w:r>
      <w:r>
        <w:rPr>
          <w:lang w:val="en-US"/>
        </w:rPr>
        <w:t xml:space="preserve"> </w:t>
      </w:r>
      <w:hyperlink r:id="rId25" w:history="1">
        <w:r w:rsidRPr="007058E2">
          <w:rPr>
            <w:rStyle w:val="a7"/>
            <w:lang w:val="en-US"/>
          </w:rPr>
          <w:t>https://www.prisma.io/docs/orm/prisma-client</w:t>
        </w:r>
      </w:hyperlink>
      <w:r>
        <w:rPr>
          <w:lang w:val="en-US"/>
        </w:rPr>
        <w:t xml:space="preserve"> - 24.09.2025.</w:t>
      </w:r>
    </w:p>
    <w:p w14:paraId="4C0DDD25" w14:textId="77777777" w:rsidR="00257C87" w:rsidRPr="00BB6C5F" w:rsidRDefault="00257C87" w:rsidP="00257C87">
      <w:pPr>
        <w:pStyle w:val="10"/>
        <w:spacing w:before="0" w:after="0"/>
        <w:jc w:val="center"/>
        <w:rPr>
          <w:lang w:val="en-US"/>
        </w:rPr>
      </w:pPr>
    </w:p>
    <w:p w14:paraId="4AE9C1D6" w14:textId="77777777" w:rsidR="00257C87" w:rsidRPr="00BB6C5F" w:rsidRDefault="00257C87" w:rsidP="00257C87">
      <w:pPr>
        <w:rPr>
          <w:lang w:val="en-US"/>
        </w:rPr>
      </w:pPr>
      <w:r w:rsidRPr="00BB6C5F">
        <w:rPr>
          <w:lang w:val="en-US"/>
        </w:rPr>
        <w:br w:type="page"/>
      </w:r>
    </w:p>
    <w:p w14:paraId="04BE1014" w14:textId="77777777" w:rsidR="00257C87" w:rsidRPr="00BB6C5F" w:rsidRDefault="00257C87" w:rsidP="00257C87">
      <w:pPr>
        <w:pStyle w:val="10"/>
        <w:spacing w:before="0" w:after="0"/>
        <w:jc w:val="center"/>
        <w:rPr>
          <w:lang w:val="en-US"/>
        </w:rPr>
        <w:sectPr w:rsidR="00257C87" w:rsidRPr="00BB6C5F">
          <w:headerReference w:type="default" r:id="rId26"/>
          <w:footerReference w:type="default" r:id="rId27"/>
          <w:pgSz w:w="11906" w:h="16838"/>
          <w:pgMar w:top="567" w:right="425" w:bottom="1701" w:left="1701" w:header="709" w:footer="278" w:gutter="0"/>
          <w:cols w:space="0"/>
          <w:docGrid w:linePitch="360"/>
        </w:sectPr>
      </w:pPr>
    </w:p>
    <w:p w14:paraId="0A7B80DF" w14:textId="77777777" w:rsidR="00257C87" w:rsidRDefault="00257C87" w:rsidP="00257C87">
      <w:pPr>
        <w:pStyle w:val="10"/>
        <w:spacing w:before="0" w:after="0"/>
        <w:jc w:val="center"/>
      </w:pPr>
      <w:bookmarkStart w:id="13" w:name="_Приложение_А"/>
      <w:bookmarkStart w:id="14" w:name="_Toc209427948"/>
      <w:bookmarkEnd w:id="13"/>
      <w:r>
        <w:lastRenderedPageBreak/>
        <w:t>Приложение А</w:t>
      </w:r>
      <w:bookmarkEnd w:id="14"/>
    </w:p>
    <w:p w14:paraId="3F0BA7EE" w14:textId="77777777" w:rsidR="00257C87" w:rsidRDefault="00257C87" w:rsidP="00257C87">
      <w:pPr>
        <w:pStyle w:val="10"/>
        <w:spacing w:before="0"/>
        <w:jc w:val="center"/>
        <w:rPr>
          <w:i/>
        </w:rPr>
      </w:pPr>
      <w:bookmarkStart w:id="15" w:name="_Toc2826"/>
      <w:bookmarkStart w:id="16" w:name="_Toc15820"/>
      <w:bookmarkStart w:id="17" w:name="_Toc208489235"/>
      <w:bookmarkStart w:id="18" w:name="_Toc208490544"/>
      <w:bookmarkStart w:id="19" w:name="_Toc209427949"/>
      <w:r>
        <w:rPr>
          <w:i/>
        </w:rPr>
        <w:t>(</w:t>
      </w:r>
      <w:r>
        <w:rPr>
          <w:i/>
          <w:sz w:val="28"/>
        </w:rPr>
        <w:t>обязательное</w:t>
      </w:r>
      <w:r>
        <w:rPr>
          <w:i/>
        </w:rPr>
        <w:t>)</w:t>
      </w:r>
      <w:bookmarkEnd w:id="15"/>
      <w:bookmarkEnd w:id="16"/>
      <w:bookmarkEnd w:id="17"/>
      <w:bookmarkEnd w:id="18"/>
      <w:bookmarkEnd w:id="19"/>
      <w:r>
        <w:rPr>
          <w:i/>
        </w:rPr>
        <w:t xml:space="preserve"> </w:t>
      </w:r>
    </w:p>
    <w:p w14:paraId="3D3622CA" w14:textId="60811BDF" w:rsidR="00257C87" w:rsidRDefault="00BA4355" w:rsidP="00257C87">
      <w:pPr>
        <w:pStyle w:val="10"/>
        <w:spacing w:before="0"/>
        <w:jc w:val="center"/>
        <w:rPr>
          <w:sz w:val="28"/>
        </w:rPr>
      </w:pPr>
      <w:bookmarkStart w:id="20" w:name="_Toc208489236"/>
      <w:bookmarkStart w:id="21" w:name="_Toc208490545"/>
      <w:bookmarkStart w:id="22" w:name="_Toc209427950"/>
      <w:r>
        <w:rPr>
          <w:sz w:val="28"/>
        </w:rPr>
        <w:t>Информационная модель</w:t>
      </w:r>
      <w:bookmarkEnd w:id="20"/>
      <w:bookmarkEnd w:id="21"/>
      <w:bookmarkEnd w:id="22"/>
    </w:p>
    <w:p w14:paraId="3F8DA31B" w14:textId="26E3B3BB" w:rsidR="00341145" w:rsidRPr="00341145" w:rsidRDefault="00341145" w:rsidP="00341145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872C73B" wp14:editId="41C691A9">
            <wp:extent cx="5667375" cy="5954221"/>
            <wp:effectExtent l="0" t="0" r="0" b="8890"/>
            <wp:docPr id="1839923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239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1721" cy="595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643D" w14:textId="0211D6FE" w:rsidR="002B36BF" w:rsidRPr="00341145" w:rsidRDefault="00341145" w:rsidP="002B36BF">
      <w:r>
        <w:t>Рисунок</w:t>
      </w:r>
      <w:r w:rsidR="002B36BF">
        <w:t xml:space="preserve"> А.1</w:t>
      </w:r>
      <w:r>
        <w:t xml:space="preserve"> –</w:t>
      </w:r>
      <w:r w:rsidRPr="004A445E">
        <w:t xml:space="preserve"> </w:t>
      </w:r>
      <w:r>
        <w:t>Информационная модель</w:t>
      </w:r>
    </w:p>
    <w:p w14:paraId="41CF7597" w14:textId="77777777" w:rsidR="00257C87" w:rsidRDefault="00257C87" w:rsidP="002B36BF">
      <w:r>
        <w:br w:type="page"/>
      </w:r>
    </w:p>
    <w:p w14:paraId="4EDEFE3E" w14:textId="77777777" w:rsidR="00257C87" w:rsidRDefault="00257C87" w:rsidP="00257C87"/>
    <w:p w14:paraId="5BCC68F0" w14:textId="77777777" w:rsidR="00257C87" w:rsidRDefault="00257C87" w:rsidP="00257C87">
      <w:pPr>
        <w:pStyle w:val="10"/>
        <w:spacing w:before="0" w:after="0"/>
        <w:jc w:val="center"/>
      </w:pPr>
      <w:bookmarkStart w:id="23" w:name="_Toc209427951"/>
      <w:r>
        <w:t>Приложение Б</w:t>
      </w:r>
      <w:bookmarkEnd w:id="23"/>
    </w:p>
    <w:p w14:paraId="4BE2A5EA" w14:textId="77777777" w:rsidR="00257C87" w:rsidRDefault="00257C87" w:rsidP="00257C87">
      <w:pPr>
        <w:pStyle w:val="10"/>
        <w:spacing w:before="0"/>
        <w:jc w:val="center"/>
        <w:rPr>
          <w:i/>
        </w:rPr>
      </w:pPr>
      <w:bookmarkStart w:id="24" w:name="_Toc13517"/>
      <w:bookmarkStart w:id="25" w:name="_Toc26211"/>
      <w:bookmarkStart w:id="26" w:name="_Toc208489238"/>
      <w:bookmarkStart w:id="27" w:name="_Toc208490547"/>
      <w:bookmarkStart w:id="28" w:name="_Toc209427952"/>
      <w:r>
        <w:rPr>
          <w:i/>
        </w:rPr>
        <w:t>(</w:t>
      </w:r>
      <w:r>
        <w:rPr>
          <w:i/>
          <w:sz w:val="28"/>
        </w:rPr>
        <w:t>обязательное</w:t>
      </w:r>
      <w:r>
        <w:rPr>
          <w:i/>
        </w:rPr>
        <w:t>)</w:t>
      </w:r>
      <w:bookmarkEnd w:id="24"/>
      <w:bookmarkEnd w:id="25"/>
      <w:bookmarkEnd w:id="26"/>
      <w:bookmarkEnd w:id="27"/>
      <w:bookmarkEnd w:id="28"/>
      <w:r>
        <w:rPr>
          <w:i/>
        </w:rPr>
        <w:t xml:space="preserve"> </w:t>
      </w:r>
    </w:p>
    <w:p w14:paraId="5103DCF8" w14:textId="4DAF961E" w:rsidR="00257C87" w:rsidRDefault="00BA4355" w:rsidP="00257C87">
      <w:pPr>
        <w:pStyle w:val="10"/>
        <w:spacing w:before="0"/>
        <w:jc w:val="center"/>
        <w:rPr>
          <w:sz w:val="28"/>
        </w:rPr>
      </w:pPr>
      <w:bookmarkStart w:id="29" w:name="_Toc208489239"/>
      <w:bookmarkStart w:id="30" w:name="_Toc208490548"/>
      <w:bookmarkStart w:id="31" w:name="_Toc209427953"/>
      <w:r>
        <w:rPr>
          <w:sz w:val="28"/>
        </w:rPr>
        <w:t>Функциональная модель</w:t>
      </w:r>
      <w:bookmarkEnd w:id="29"/>
      <w:bookmarkEnd w:id="30"/>
      <w:bookmarkEnd w:id="31"/>
    </w:p>
    <w:p w14:paraId="1C410391" w14:textId="3913BE50" w:rsidR="00257C87" w:rsidRDefault="000808F1" w:rsidP="000808F1">
      <w:pPr>
        <w:jc w:val="center"/>
      </w:pPr>
      <w:r>
        <w:t>(дома вставить)</w:t>
      </w:r>
    </w:p>
    <w:p w14:paraId="0532939E" w14:textId="25DA5962" w:rsidR="00257C87" w:rsidRDefault="00257C87" w:rsidP="000808F1">
      <w:pPr>
        <w:spacing w:after="240"/>
      </w:pPr>
      <w:r>
        <w:t xml:space="preserve">Рисунок Б.1 </w:t>
      </w:r>
      <w:r w:rsidR="0095360C">
        <w:t>–</w:t>
      </w:r>
      <w:r>
        <w:t xml:space="preserve"> </w:t>
      </w:r>
      <w:r w:rsidR="0095360C">
        <w:t>Функциональная модель</w:t>
      </w:r>
    </w:p>
    <w:p w14:paraId="0055C1E2" w14:textId="618F7020" w:rsidR="00257C87" w:rsidRDefault="00237946" w:rsidP="004A2D1A">
      <w:pPr>
        <w:jc w:val="center"/>
      </w:pPr>
      <w:r>
        <w:t>(дома вставить)</w:t>
      </w:r>
    </w:p>
    <w:p w14:paraId="61B4B1DA" w14:textId="6320D0AC" w:rsidR="004A2D1A" w:rsidRDefault="004A2D1A" w:rsidP="004A2D1A">
      <w:r>
        <w:t>Рисунок Б.</w:t>
      </w:r>
      <w:r w:rsidR="00583328">
        <w:t>2</w:t>
      </w:r>
      <w:r>
        <w:t xml:space="preserve"> – </w:t>
      </w:r>
      <w:r w:rsidR="00593A12" w:rsidRPr="00593A12">
        <w:t xml:space="preserve">Детализированная </w:t>
      </w:r>
      <w:r w:rsidR="00096722">
        <w:t>ф</w:t>
      </w:r>
      <w:r>
        <w:t>ункциональная модель</w:t>
      </w:r>
    </w:p>
    <w:p w14:paraId="27A78C0E" w14:textId="77777777" w:rsidR="004A2D1A" w:rsidRDefault="004A2D1A" w:rsidP="004A2D1A"/>
    <w:p w14:paraId="74FBB864" w14:textId="77777777" w:rsidR="00257C87" w:rsidRDefault="00257C87" w:rsidP="00257C87"/>
    <w:p w14:paraId="77DDC47F" w14:textId="77777777" w:rsidR="00257C87" w:rsidRDefault="00257C87" w:rsidP="00257C87"/>
    <w:p w14:paraId="11C82138" w14:textId="77777777" w:rsidR="00257C87" w:rsidRDefault="00257C87" w:rsidP="00257C87"/>
    <w:p w14:paraId="45AF162B" w14:textId="77777777" w:rsidR="00257C87" w:rsidRDefault="00257C87" w:rsidP="00257C87">
      <w:r>
        <w:br w:type="page"/>
      </w:r>
    </w:p>
    <w:p w14:paraId="68F24BA2" w14:textId="77777777" w:rsidR="00257C87" w:rsidRDefault="00257C87" w:rsidP="00257C87">
      <w:pPr>
        <w:pStyle w:val="10"/>
        <w:spacing w:before="0" w:after="0"/>
        <w:jc w:val="center"/>
      </w:pPr>
      <w:bookmarkStart w:id="32" w:name="_Приложение_В"/>
      <w:bookmarkStart w:id="33" w:name="_Toc209427954"/>
      <w:bookmarkEnd w:id="32"/>
      <w:r>
        <w:lastRenderedPageBreak/>
        <w:t>Приложение В</w:t>
      </w:r>
      <w:bookmarkEnd w:id="33"/>
    </w:p>
    <w:p w14:paraId="324C61CA" w14:textId="77777777" w:rsidR="00257C87" w:rsidRDefault="00257C87" w:rsidP="00257C87">
      <w:pPr>
        <w:pStyle w:val="10"/>
        <w:spacing w:before="0"/>
        <w:jc w:val="center"/>
        <w:rPr>
          <w:i/>
        </w:rPr>
      </w:pPr>
      <w:bookmarkStart w:id="34" w:name="_Toc2640"/>
      <w:bookmarkStart w:id="35" w:name="_Toc992"/>
      <w:bookmarkStart w:id="36" w:name="_Toc208489241"/>
      <w:bookmarkStart w:id="37" w:name="_Toc208490550"/>
      <w:bookmarkStart w:id="38" w:name="_Toc209427955"/>
      <w:r>
        <w:rPr>
          <w:i/>
        </w:rPr>
        <w:t>(</w:t>
      </w:r>
      <w:r>
        <w:rPr>
          <w:i/>
          <w:sz w:val="28"/>
        </w:rPr>
        <w:t>обязательное</w:t>
      </w:r>
      <w:r>
        <w:rPr>
          <w:i/>
        </w:rPr>
        <w:t>)</w:t>
      </w:r>
      <w:bookmarkEnd w:id="34"/>
      <w:bookmarkEnd w:id="35"/>
      <w:bookmarkEnd w:id="36"/>
      <w:bookmarkEnd w:id="37"/>
      <w:bookmarkEnd w:id="38"/>
      <w:r>
        <w:rPr>
          <w:i/>
        </w:rPr>
        <w:t xml:space="preserve"> </w:t>
      </w:r>
    </w:p>
    <w:p w14:paraId="3750575A" w14:textId="5FA3FB90" w:rsidR="00257C87" w:rsidRDefault="00A570EF" w:rsidP="00257C87">
      <w:pPr>
        <w:pStyle w:val="10"/>
        <w:spacing w:before="0"/>
        <w:jc w:val="center"/>
        <w:rPr>
          <w:sz w:val="28"/>
        </w:rPr>
      </w:pPr>
      <w:bookmarkStart w:id="39" w:name="_Toc208489242"/>
      <w:bookmarkStart w:id="40" w:name="_Toc208490551"/>
      <w:bookmarkStart w:id="41" w:name="_Toc209427956"/>
      <w:r>
        <w:rPr>
          <w:sz w:val="28"/>
        </w:rPr>
        <w:t>Входные документы</w:t>
      </w:r>
      <w:bookmarkEnd w:id="39"/>
      <w:bookmarkEnd w:id="40"/>
      <w:bookmarkEnd w:id="41"/>
    </w:p>
    <w:p w14:paraId="2033F0CA" w14:textId="5EE832E7" w:rsidR="00257C87" w:rsidRDefault="00EB727E" w:rsidP="001844FE">
      <w:pPr>
        <w:ind w:rightChars="-107" w:right="-300" w:hanging="135"/>
        <w:jc w:val="center"/>
      </w:pPr>
      <w:r>
        <w:rPr>
          <w:noProof/>
        </w:rPr>
        <w:drawing>
          <wp:inline distT="0" distB="0" distL="0" distR="0" wp14:anchorId="0CF5AE80" wp14:editId="48340B2A">
            <wp:extent cx="2800000" cy="3200000"/>
            <wp:effectExtent l="0" t="0" r="635" b="635"/>
            <wp:docPr id="78308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85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0000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4A02" w14:textId="67767120" w:rsidR="00EB727E" w:rsidRDefault="00D76874" w:rsidP="001844FE">
      <w:pPr>
        <w:spacing w:after="240"/>
        <w:ind w:rightChars="-107" w:right="-300" w:firstLine="705"/>
      </w:pPr>
      <w:r>
        <w:t>Рисунок</w:t>
      </w:r>
      <w:r w:rsidR="00257C87">
        <w:t xml:space="preserve"> В.1 </w:t>
      </w:r>
      <w:r w:rsidR="001B0EBF">
        <w:t>–</w:t>
      </w:r>
      <w:r w:rsidR="00257C87">
        <w:t xml:space="preserve"> </w:t>
      </w:r>
      <w:r w:rsidR="001B0EBF">
        <w:t xml:space="preserve">Входные </w:t>
      </w:r>
      <w:r w:rsidR="00583328">
        <w:t>данные для регистрации</w:t>
      </w:r>
    </w:p>
    <w:p w14:paraId="134DB4AA" w14:textId="7D2C2A1C" w:rsidR="00EB727E" w:rsidRDefault="00EB727E" w:rsidP="00EB727E">
      <w:pPr>
        <w:ind w:rightChars="-107" w:right="-300" w:firstLine="705"/>
        <w:jc w:val="center"/>
      </w:pPr>
      <w:r>
        <w:rPr>
          <w:noProof/>
        </w:rPr>
        <w:drawing>
          <wp:inline distT="0" distB="0" distL="0" distR="0" wp14:anchorId="2258762D" wp14:editId="36BA5585">
            <wp:extent cx="5666667" cy="1114286"/>
            <wp:effectExtent l="0" t="0" r="0" b="0"/>
            <wp:docPr id="1641162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623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5E32" w14:textId="3ABF8F0B" w:rsidR="00EB727E" w:rsidRPr="00EB727E" w:rsidRDefault="004A7627" w:rsidP="001844FE">
      <w:pPr>
        <w:spacing w:after="240"/>
        <w:ind w:rightChars="-107" w:right="-300" w:firstLine="705"/>
      </w:pPr>
      <w:r>
        <w:t>Рисунок</w:t>
      </w:r>
      <w:r w:rsidR="00EB727E">
        <w:t xml:space="preserve"> В.</w:t>
      </w:r>
      <w:r w:rsidR="00EB727E">
        <w:t>2</w:t>
      </w:r>
      <w:r w:rsidR="00EB727E">
        <w:t xml:space="preserve"> – Входные данные для </w:t>
      </w:r>
      <w:r w:rsidR="00EB727E">
        <w:t>аутентификации</w:t>
      </w:r>
    </w:p>
    <w:p w14:paraId="0E824AAF" w14:textId="15BC076C" w:rsidR="00EB727E" w:rsidRPr="00EB727E" w:rsidRDefault="00EB727E" w:rsidP="001844FE">
      <w:pPr>
        <w:ind w:rightChars="-107" w:right="-300" w:firstLine="705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756996" wp14:editId="01120B00">
            <wp:extent cx="5448300" cy="2713008"/>
            <wp:effectExtent l="0" t="0" r="0" b="0"/>
            <wp:docPr id="1798237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374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2933" cy="27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C78F" w14:textId="05088878" w:rsidR="00EB727E" w:rsidRDefault="00CC6166" w:rsidP="001844FE">
      <w:pPr>
        <w:spacing w:after="240"/>
        <w:ind w:rightChars="-107" w:right="-300" w:firstLine="705"/>
      </w:pPr>
      <w:r>
        <w:t xml:space="preserve">Рисунок </w:t>
      </w:r>
      <w:r w:rsidR="00EB727E">
        <w:t>В.</w:t>
      </w:r>
      <w:r w:rsidR="00EB727E">
        <w:t>3</w:t>
      </w:r>
      <w:r w:rsidR="00EB727E">
        <w:t xml:space="preserve"> – Входные данные для </w:t>
      </w:r>
      <w:r w:rsidR="00EB727E">
        <w:t>создания задачи</w:t>
      </w:r>
    </w:p>
    <w:p w14:paraId="4436A26C" w14:textId="58693E45" w:rsidR="00EB727E" w:rsidRDefault="000E68F0" w:rsidP="000E68F0">
      <w:pPr>
        <w:ind w:rightChars="-107" w:right="-300" w:firstLine="705"/>
        <w:jc w:val="center"/>
      </w:pPr>
      <w:r>
        <w:rPr>
          <w:noProof/>
        </w:rPr>
        <w:drawing>
          <wp:inline distT="0" distB="0" distL="0" distR="0" wp14:anchorId="5886B901" wp14:editId="26AD5751">
            <wp:extent cx="5160891" cy="1975979"/>
            <wp:effectExtent l="0" t="0" r="1905" b="5715"/>
            <wp:docPr id="754630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303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0891" cy="197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F37B" w14:textId="5FE55284" w:rsidR="00EB727E" w:rsidRDefault="002347B4" w:rsidP="001844FE">
      <w:pPr>
        <w:spacing w:after="240"/>
        <w:ind w:rightChars="-107" w:right="-300" w:firstLine="705"/>
      </w:pPr>
      <w:r w:rsidRPr="002347B4">
        <w:t xml:space="preserve">Рисунок </w:t>
      </w:r>
      <w:r w:rsidR="00EB727E">
        <w:t>В.</w:t>
      </w:r>
      <w:r w:rsidR="00EB727E">
        <w:t>4</w:t>
      </w:r>
      <w:r w:rsidR="00EB727E">
        <w:t xml:space="preserve"> – Входные данные для </w:t>
      </w:r>
      <w:r w:rsidR="000E68F0">
        <w:t>об</w:t>
      </w:r>
      <w:r w:rsidR="007B0C8F">
        <w:t>но</w:t>
      </w:r>
      <w:r w:rsidR="000E68F0">
        <w:t>вления статуса задачи</w:t>
      </w:r>
    </w:p>
    <w:p w14:paraId="27DFB17E" w14:textId="26A1CE13" w:rsidR="007B0C8F" w:rsidRDefault="006C07A9" w:rsidP="007B0C8F">
      <w:pPr>
        <w:ind w:rightChars="-107" w:right="-300" w:firstLine="705"/>
        <w:jc w:val="center"/>
      </w:pPr>
      <w:r>
        <w:rPr>
          <w:noProof/>
        </w:rPr>
        <w:drawing>
          <wp:inline distT="0" distB="0" distL="0" distR="0" wp14:anchorId="286B7C61" wp14:editId="3E8F6809">
            <wp:extent cx="2133333" cy="2133333"/>
            <wp:effectExtent l="0" t="0" r="635" b="635"/>
            <wp:docPr id="2146127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273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3333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1DCD" w14:textId="05B630A9" w:rsidR="007B0C8F" w:rsidRDefault="00A50065" w:rsidP="007B0C8F">
      <w:pPr>
        <w:ind w:rightChars="-107" w:right="-300" w:firstLine="705"/>
      </w:pPr>
      <w:r>
        <w:t xml:space="preserve">Рисунок </w:t>
      </w:r>
      <w:r w:rsidR="007B0C8F">
        <w:t xml:space="preserve">В.4 – Входные данные для </w:t>
      </w:r>
      <w:r w:rsidR="006C07A9">
        <w:t>удаления</w:t>
      </w:r>
      <w:r w:rsidR="007B0C8F">
        <w:t xml:space="preserve"> задачи</w:t>
      </w:r>
    </w:p>
    <w:p w14:paraId="551AADE5" w14:textId="77777777" w:rsidR="007B0C8F" w:rsidRPr="000E68F0" w:rsidRDefault="007B0C8F" w:rsidP="00EB727E">
      <w:pPr>
        <w:ind w:rightChars="-107" w:right="-300" w:firstLine="705"/>
      </w:pPr>
    </w:p>
    <w:p w14:paraId="22C12C91" w14:textId="67D78473" w:rsidR="007B0C8F" w:rsidRDefault="00257C87" w:rsidP="007B0C8F">
      <w:pPr>
        <w:ind w:left="0" w:rightChars="-107" w:right="-300" w:firstLine="0"/>
      </w:pPr>
      <w:r>
        <w:br w:type="page"/>
      </w:r>
    </w:p>
    <w:p w14:paraId="0B66338A" w14:textId="77777777" w:rsidR="00257C87" w:rsidRDefault="00257C87" w:rsidP="00257C87">
      <w:pPr>
        <w:pStyle w:val="10"/>
        <w:spacing w:after="0"/>
        <w:jc w:val="center"/>
      </w:pPr>
      <w:bookmarkStart w:id="42" w:name="_Приложение_Г"/>
      <w:bookmarkStart w:id="43" w:name="_Toc209427957"/>
      <w:bookmarkEnd w:id="42"/>
      <w:r>
        <w:lastRenderedPageBreak/>
        <w:t>Приложение Г</w:t>
      </w:r>
      <w:bookmarkEnd w:id="43"/>
    </w:p>
    <w:p w14:paraId="6AD3D93F" w14:textId="77777777" w:rsidR="00257C87" w:rsidRPr="00BA4355" w:rsidRDefault="00257C87" w:rsidP="00257C87">
      <w:pPr>
        <w:jc w:val="center"/>
        <w:rPr>
          <w:b/>
          <w:i/>
        </w:rPr>
      </w:pPr>
      <w:r w:rsidRPr="00BA4355">
        <w:rPr>
          <w:b/>
          <w:i/>
        </w:rPr>
        <w:t>(</w:t>
      </w:r>
      <w:r>
        <w:rPr>
          <w:b/>
          <w:i/>
        </w:rPr>
        <w:t>обязательное</w:t>
      </w:r>
      <w:r w:rsidRPr="00BA4355">
        <w:rPr>
          <w:b/>
          <w:i/>
        </w:rPr>
        <w:t>)</w:t>
      </w:r>
    </w:p>
    <w:p w14:paraId="5C4234DB" w14:textId="77777777" w:rsidR="00257C87" w:rsidRPr="00BA4355" w:rsidRDefault="00257C87" w:rsidP="00257C87">
      <w:pPr>
        <w:jc w:val="center"/>
        <w:rPr>
          <w:b/>
          <w:i/>
        </w:rPr>
      </w:pPr>
    </w:p>
    <w:p w14:paraId="72F28FD8" w14:textId="4BF73425" w:rsidR="00257C87" w:rsidRDefault="001B0EBF" w:rsidP="00257C87">
      <w:pPr>
        <w:spacing w:after="240"/>
        <w:jc w:val="center"/>
        <w:rPr>
          <w:b/>
        </w:rPr>
      </w:pPr>
      <w:r>
        <w:rPr>
          <w:b/>
        </w:rPr>
        <w:t>Выходные документы</w:t>
      </w:r>
      <w:r w:rsidR="00257C87">
        <w:rPr>
          <w:b/>
        </w:rPr>
        <w:t xml:space="preserve"> </w:t>
      </w:r>
    </w:p>
    <w:p w14:paraId="5E854CF3" w14:textId="699D5B8C" w:rsidR="00257C87" w:rsidRDefault="00F0362A" w:rsidP="00257C87">
      <w:pPr>
        <w:jc w:val="center"/>
      </w:pPr>
      <w:r>
        <w:rPr>
          <w:noProof/>
        </w:rPr>
        <w:drawing>
          <wp:inline distT="0" distB="0" distL="0" distR="0" wp14:anchorId="54CE05A4" wp14:editId="7EBB411C">
            <wp:extent cx="3266667" cy="2019048"/>
            <wp:effectExtent l="0" t="0" r="0" b="635"/>
            <wp:docPr id="2056231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315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66667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2FDF" w14:textId="57DB175B" w:rsidR="00257C87" w:rsidRDefault="00FC3904" w:rsidP="001B0EBF">
      <w:pPr>
        <w:spacing w:after="240"/>
      </w:pPr>
      <w:r w:rsidRPr="00FC3904">
        <w:t xml:space="preserve">Рисунок </w:t>
      </w:r>
      <w:r w:rsidR="00257C87">
        <w:t xml:space="preserve">Г.1 </w:t>
      </w:r>
      <w:r w:rsidR="001B0EBF">
        <w:t>–</w:t>
      </w:r>
      <w:r w:rsidR="00257C87">
        <w:t xml:space="preserve"> </w:t>
      </w:r>
      <w:r w:rsidR="001B0EBF">
        <w:t xml:space="preserve">Выходные </w:t>
      </w:r>
      <w:r w:rsidR="00F0362A">
        <w:t>данные для получение текущего пользователя</w:t>
      </w:r>
    </w:p>
    <w:p w14:paraId="23388681" w14:textId="40AB2119" w:rsidR="00D76874" w:rsidRDefault="00050AEB" w:rsidP="00765BC5">
      <w:pPr>
        <w:jc w:val="center"/>
      </w:pPr>
      <w:r>
        <w:rPr>
          <w:noProof/>
        </w:rPr>
        <w:drawing>
          <wp:inline distT="0" distB="0" distL="0" distR="0" wp14:anchorId="00218EA8" wp14:editId="226A7CF4">
            <wp:extent cx="4952381" cy="3961905"/>
            <wp:effectExtent l="0" t="0" r="635" b="635"/>
            <wp:docPr id="306668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682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6172" w14:textId="1710CE32" w:rsidR="00FC3904" w:rsidRDefault="00FC3904" w:rsidP="00050AEB">
      <w:pPr>
        <w:spacing w:after="240"/>
      </w:pPr>
      <w:r w:rsidRPr="00FC3904">
        <w:t xml:space="preserve">Рисунок </w:t>
      </w:r>
      <w:r>
        <w:t>Г.</w:t>
      </w:r>
      <w:r w:rsidR="00E30EC0">
        <w:t>2</w:t>
      </w:r>
      <w:r>
        <w:t xml:space="preserve"> – Выходные данные для </w:t>
      </w:r>
      <w:r w:rsidR="00765BC5">
        <w:t xml:space="preserve">задач </w:t>
      </w:r>
      <w:proofErr w:type="spellStart"/>
      <w:r w:rsidR="00765BC5">
        <w:t>выполняещего</w:t>
      </w:r>
      <w:proofErr w:type="spellEnd"/>
    </w:p>
    <w:p w14:paraId="110846B5" w14:textId="6E8585C4" w:rsidR="00050AEB" w:rsidRDefault="00050AEB" w:rsidP="00050AEB">
      <w:pPr>
        <w:jc w:val="center"/>
      </w:pPr>
      <w:r>
        <w:rPr>
          <w:noProof/>
        </w:rPr>
        <w:lastRenderedPageBreak/>
        <w:drawing>
          <wp:inline distT="0" distB="0" distL="0" distR="0" wp14:anchorId="13699A28" wp14:editId="554BB4F1">
            <wp:extent cx="4466667" cy="4466667"/>
            <wp:effectExtent l="0" t="0" r="0" b="0"/>
            <wp:docPr id="2307800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800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C650" w14:textId="079B7F93" w:rsidR="00050AEB" w:rsidRPr="00794897" w:rsidRDefault="00050AEB" w:rsidP="008E3D41">
      <w:pPr>
        <w:spacing w:after="240"/>
      </w:pPr>
      <w:r w:rsidRPr="00FC3904">
        <w:t xml:space="preserve">Рисунок </w:t>
      </w:r>
      <w:r>
        <w:t xml:space="preserve">Г.1 – Выходные данные для задач </w:t>
      </w:r>
      <w:r w:rsidR="00794897">
        <w:t>создающего</w:t>
      </w:r>
    </w:p>
    <w:p w14:paraId="5CFFE175" w14:textId="5192F696" w:rsidR="008E3D41" w:rsidRDefault="008E3D41" w:rsidP="008E3D41">
      <w:pPr>
        <w:jc w:val="center"/>
      </w:pPr>
      <w:r>
        <w:rPr>
          <w:noProof/>
        </w:rPr>
        <w:drawing>
          <wp:inline distT="0" distB="0" distL="0" distR="0" wp14:anchorId="0E0AA9F1" wp14:editId="4A264709">
            <wp:extent cx="4657143" cy="3819048"/>
            <wp:effectExtent l="0" t="0" r="0" b="0"/>
            <wp:docPr id="651369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6955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6A23" w14:textId="1C02B458" w:rsidR="00257C87" w:rsidRDefault="008E3D41" w:rsidP="003064CE">
      <w:r w:rsidRPr="00FC3904">
        <w:t xml:space="preserve">Рисунок </w:t>
      </w:r>
      <w:r>
        <w:t xml:space="preserve">Г.1 – Выходные данные для </w:t>
      </w:r>
      <w:r>
        <w:t>уведомлений</w:t>
      </w:r>
      <w:r w:rsidR="00257C87">
        <w:br w:type="page"/>
      </w:r>
    </w:p>
    <w:p w14:paraId="6D747862" w14:textId="77777777" w:rsidR="00257C87" w:rsidRDefault="00257C87" w:rsidP="00257C87">
      <w:pPr>
        <w:pStyle w:val="10"/>
        <w:spacing w:before="0" w:after="0"/>
        <w:jc w:val="center"/>
      </w:pPr>
      <w:bookmarkStart w:id="44" w:name="_Toc209427958"/>
      <w:r>
        <w:lastRenderedPageBreak/>
        <w:t>Приложение Д</w:t>
      </w:r>
      <w:bookmarkEnd w:id="44"/>
    </w:p>
    <w:p w14:paraId="283B463B" w14:textId="77777777" w:rsidR="00257C87" w:rsidRDefault="00257C87" w:rsidP="00257C87">
      <w:pPr>
        <w:pStyle w:val="10"/>
        <w:spacing w:before="0"/>
        <w:jc w:val="center"/>
        <w:rPr>
          <w:i/>
          <w:sz w:val="28"/>
        </w:rPr>
      </w:pPr>
      <w:bookmarkStart w:id="45" w:name="_Toc6866"/>
      <w:bookmarkStart w:id="46" w:name="_Toc26434"/>
      <w:bookmarkStart w:id="47" w:name="_Toc208489245"/>
      <w:bookmarkStart w:id="48" w:name="_Toc208490554"/>
      <w:bookmarkStart w:id="49" w:name="_Toc209427959"/>
      <w:r>
        <w:rPr>
          <w:i/>
          <w:sz w:val="28"/>
        </w:rPr>
        <w:t>(обязательное)</w:t>
      </w:r>
      <w:bookmarkEnd w:id="45"/>
      <w:bookmarkEnd w:id="46"/>
      <w:bookmarkEnd w:id="47"/>
      <w:bookmarkEnd w:id="48"/>
      <w:bookmarkEnd w:id="49"/>
    </w:p>
    <w:p w14:paraId="05021E61" w14:textId="77777777" w:rsidR="00257C87" w:rsidRDefault="00257C87" w:rsidP="00257C87">
      <w:pPr>
        <w:pStyle w:val="10"/>
        <w:spacing w:before="0"/>
        <w:jc w:val="center"/>
        <w:rPr>
          <w:sz w:val="28"/>
        </w:rPr>
      </w:pPr>
      <w:bookmarkStart w:id="50" w:name="_Toc20962"/>
      <w:bookmarkStart w:id="51" w:name="_Toc26597"/>
      <w:bookmarkStart w:id="52" w:name="_Toc208489246"/>
      <w:bookmarkStart w:id="53" w:name="_Toc208490555"/>
      <w:bookmarkStart w:id="54" w:name="_Toc209427960"/>
      <w:r>
        <w:rPr>
          <w:sz w:val="28"/>
        </w:rPr>
        <w:t>Диаграмма прецедентов</w:t>
      </w:r>
      <w:bookmarkEnd w:id="50"/>
      <w:bookmarkEnd w:id="51"/>
      <w:bookmarkEnd w:id="52"/>
      <w:bookmarkEnd w:id="53"/>
      <w:bookmarkEnd w:id="54"/>
    </w:p>
    <w:p w14:paraId="3D5413A7" w14:textId="3B14570E" w:rsidR="00257C87" w:rsidRDefault="00066BCE" w:rsidP="00257C87">
      <w:pPr>
        <w:ind w:rightChars="-107" w:right="-300" w:hanging="135"/>
        <w:jc w:val="center"/>
      </w:pPr>
      <w:r>
        <w:rPr>
          <w:noProof/>
        </w:rPr>
        <w:drawing>
          <wp:inline distT="0" distB="0" distL="0" distR="0" wp14:anchorId="4B65FCC7" wp14:editId="38BCB90F">
            <wp:extent cx="6200775" cy="4552950"/>
            <wp:effectExtent l="0" t="0" r="9525" b="0"/>
            <wp:docPr id="1321358448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D225" w14:textId="77777777" w:rsidR="00257C87" w:rsidRDefault="00257C87" w:rsidP="00257C87">
      <w:r>
        <w:t>Рисунок Д.1 - Диаграмма прецедентов</w:t>
      </w:r>
    </w:p>
    <w:p w14:paraId="7EC4C588" w14:textId="25B342C1" w:rsidR="00023857" w:rsidRDefault="00023857">
      <w:pPr>
        <w:ind w:left="0" w:firstLine="0"/>
        <w:jc w:val="left"/>
      </w:pPr>
      <w:r>
        <w:br w:type="page"/>
      </w:r>
    </w:p>
    <w:p w14:paraId="577D1A35" w14:textId="77777777" w:rsidR="00023857" w:rsidRDefault="00023857" w:rsidP="00023857">
      <w:pPr>
        <w:pStyle w:val="10"/>
        <w:spacing w:before="0" w:after="0"/>
        <w:jc w:val="center"/>
      </w:pPr>
      <w:bookmarkStart w:id="55" w:name="_Toc209427961"/>
      <w:r>
        <w:lastRenderedPageBreak/>
        <w:t>Приложение Е</w:t>
      </w:r>
      <w:bookmarkEnd w:id="55"/>
    </w:p>
    <w:p w14:paraId="75633A2B" w14:textId="77777777" w:rsidR="00023857" w:rsidRPr="004E6E9A" w:rsidRDefault="00023857" w:rsidP="00023857">
      <w:pPr>
        <w:pStyle w:val="10"/>
        <w:spacing w:before="0"/>
        <w:jc w:val="center"/>
        <w:rPr>
          <w:i/>
          <w:sz w:val="28"/>
          <w:lang w:val="en-US"/>
        </w:rPr>
      </w:pPr>
      <w:bookmarkStart w:id="56" w:name="_Toc208489248"/>
      <w:bookmarkStart w:id="57" w:name="_Toc208490557"/>
      <w:bookmarkStart w:id="58" w:name="_Toc209427962"/>
      <w:r>
        <w:rPr>
          <w:i/>
          <w:sz w:val="28"/>
        </w:rPr>
        <w:t>(обязательное)</w:t>
      </w:r>
      <w:bookmarkEnd w:id="56"/>
      <w:bookmarkEnd w:id="57"/>
      <w:bookmarkEnd w:id="58"/>
    </w:p>
    <w:p w14:paraId="05081B10" w14:textId="43712765" w:rsidR="00023857" w:rsidRPr="00023857" w:rsidRDefault="00023857" w:rsidP="00023857">
      <w:pPr>
        <w:pStyle w:val="10"/>
        <w:spacing w:before="0"/>
        <w:jc w:val="center"/>
        <w:rPr>
          <w:sz w:val="28"/>
        </w:rPr>
      </w:pPr>
      <w:bookmarkStart w:id="59" w:name="_Toc208489249"/>
      <w:bookmarkStart w:id="60" w:name="_Toc208490558"/>
      <w:bookmarkStart w:id="61" w:name="_Toc209427963"/>
      <w:r>
        <w:rPr>
          <w:sz w:val="28"/>
        </w:rPr>
        <w:t>Диаграмма деятельности</w:t>
      </w:r>
      <w:bookmarkEnd w:id="59"/>
      <w:bookmarkEnd w:id="60"/>
      <w:bookmarkEnd w:id="61"/>
      <w:r>
        <w:rPr>
          <w:sz w:val="28"/>
        </w:rPr>
        <w:t xml:space="preserve"> </w:t>
      </w:r>
    </w:p>
    <w:p w14:paraId="1C11B5B9" w14:textId="1B78465B" w:rsidR="00A92B36" w:rsidRDefault="004908AB" w:rsidP="004908AB">
      <w:pPr>
        <w:ind w:left="-426"/>
      </w:pPr>
      <w:r>
        <w:rPr>
          <w:noProof/>
        </w:rPr>
        <w:drawing>
          <wp:inline distT="0" distB="0" distL="0" distR="0" wp14:anchorId="37F8614A" wp14:editId="0606766E">
            <wp:extent cx="6223635" cy="3933586"/>
            <wp:effectExtent l="0" t="0" r="5715" b="0"/>
            <wp:docPr id="1963009072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115" cy="393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2D51C" w14:textId="04E9E563" w:rsidR="00023857" w:rsidRDefault="00023857" w:rsidP="00023857">
      <w:pPr>
        <w:ind w:left="-426"/>
      </w:pPr>
      <w:r>
        <w:t xml:space="preserve">Рисунок Е.1 </w:t>
      </w:r>
      <w:r w:rsidR="004F6284">
        <w:t xml:space="preserve">– </w:t>
      </w:r>
      <w:proofErr w:type="spellStart"/>
      <w:r w:rsidR="004F6284">
        <w:t>Диагрмма</w:t>
      </w:r>
      <w:proofErr w:type="spellEnd"/>
      <w:r w:rsidR="004F6284">
        <w:t xml:space="preserve"> деятельности</w:t>
      </w:r>
    </w:p>
    <w:p w14:paraId="6914A14E" w14:textId="77777777" w:rsidR="00257C87" w:rsidRDefault="00257C87" w:rsidP="00257C87"/>
    <w:p w14:paraId="5DDAE86B" w14:textId="77777777" w:rsidR="00257C87" w:rsidRDefault="00257C87" w:rsidP="00257C87">
      <w:pPr>
        <w:rPr>
          <w:rFonts w:cs="Times New Roman"/>
        </w:rPr>
      </w:pPr>
    </w:p>
    <w:p w14:paraId="32132E02" w14:textId="77777777" w:rsidR="00257C87" w:rsidRDefault="00257C87" w:rsidP="00257C87">
      <w:pPr>
        <w:rPr>
          <w:rFonts w:cs="Times New Roman"/>
        </w:rPr>
      </w:pPr>
      <w:r>
        <w:rPr>
          <w:rFonts w:cs="Times New Roman"/>
        </w:rPr>
        <w:t xml:space="preserve"> </w:t>
      </w:r>
    </w:p>
    <w:p w14:paraId="24D8D41A" w14:textId="77777777" w:rsidR="00257C87" w:rsidRDefault="00257C87" w:rsidP="00257C87">
      <w:r>
        <w:br w:type="page"/>
      </w:r>
    </w:p>
    <w:p w14:paraId="2D4DA6F7" w14:textId="5CC103B0" w:rsidR="00257C87" w:rsidRDefault="00257C87" w:rsidP="00257C87">
      <w:pPr>
        <w:pStyle w:val="10"/>
        <w:spacing w:before="0" w:after="0"/>
        <w:jc w:val="center"/>
      </w:pPr>
      <w:bookmarkStart w:id="62" w:name="_Toc209427964"/>
      <w:r>
        <w:lastRenderedPageBreak/>
        <w:t xml:space="preserve">Приложение </w:t>
      </w:r>
      <w:r w:rsidR="00023857">
        <w:t>Ё</w:t>
      </w:r>
      <w:bookmarkEnd w:id="62"/>
    </w:p>
    <w:p w14:paraId="170B0A14" w14:textId="77777777" w:rsidR="00257C87" w:rsidRDefault="00257C87" w:rsidP="00257C87">
      <w:pPr>
        <w:pStyle w:val="10"/>
        <w:spacing w:before="0"/>
        <w:jc w:val="center"/>
        <w:rPr>
          <w:i/>
          <w:sz w:val="28"/>
        </w:rPr>
      </w:pPr>
      <w:bookmarkStart w:id="63" w:name="_Toc10893"/>
      <w:bookmarkStart w:id="64" w:name="_Toc8473"/>
      <w:bookmarkStart w:id="65" w:name="_Toc208489251"/>
      <w:bookmarkStart w:id="66" w:name="_Toc208490560"/>
      <w:bookmarkStart w:id="67" w:name="_Toc209427965"/>
      <w:r>
        <w:rPr>
          <w:i/>
          <w:sz w:val="28"/>
        </w:rPr>
        <w:t>(обязательное)</w:t>
      </w:r>
      <w:bookmarkEnd w:id="63"/>
      <w:bookmarkEnd w:id="64"/>
      <w:bookmarkEnd w:id="65"/>
      <w:bookmarkEnd w:id="66"/>
      <w:bookmarkEnd w:id="67"/>
    </w:p>
    <w:p w14:paraId="1D8E6B86" w14:textId="77777777" w:rsidR="00257C87" w:rsidRDefault="00257C87" w:rsidP="00257C87">
      <w:pPr>
        <w:pStyle w:val="10"/>
        <w:spacing w:before="0"/>
        <w:jc w:val="center"/>
        <w:rPr>
          <w:sz w:val="28"/>
        </w:rPr>
      </w:pPr>
      <w:bookmarkStart w:id="68" w:name="_Toc13852"/>
      <w:bookmarkStart w:id="69" w:name="_Toc17121"/>
      <w:bookmarkStart w:id="70" w:name="_Toc209427966"/>
      <w:r>
        <w:rPr>
          <w:sz w:val="28"/>
        </w:rPr>
        <w:t>Листинг программы</w:t>
      </w:r>
      <w:bookmarkEnd w:id="68"/>
      <w:bookmarkEnd w:id="69"/>
      <w:bookmarkEnd w:id="70"/>
      <w:r>
        <w:rPr>
          <w:sz w:val="28"/>
        </w:rPr>
        <w:t xml:space="preserve"> </w:t>
      </w:r>
    </w:p>
    <w:p w14:paraId="7BBFA760" w14:textId="7C8D3331" w:rsidR="00257C87" w:rsidRDefault="004E6E9A" w:rsidP="004E6E9A">
      <w:pPr>
        <w:ind w:left="-426"/>
        <w:jc w:val="center"/>
      </w:pPr>
      <w:r>
        <w:rPr>
          <w:noProof/>
        </w:rPr>
        <w:drawing>
          <wp:inline distT="0" distB="0" distL="0" distR="0" wp14:anchorId="4FF1C71A" wp14:editId="737A9A7E">
            <wp:extent cx="6210300" cy="2917825"/>
            <wp:effectExtent l="0" t="0" r="0" b="0"/>
            <wp:docPr id="21264577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5776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1AD2" w14:textId="04AAFF10" w:rsidR="00257C87" w:rsidRPr="004E6E9A" w:rsidRDefault="00257C87" w:rsidP="006F2DAF">
      <w:pPr>
        <w:spacing w:after="240"/>
        <w:ind w:left="-426"/>
      </w:pPr>
      <w:r>
        <w:t xml:space="preserve">Рисунок </w:t>
      </w:r>
      <w:r w:rsidR="00023857">
        <w:t>Ё</w:t>
      </w:r>
      <w:r>
        <w:t xml:space="preserve">.1 </w:t>
      </w:r>
      <w:r w:rsidR="004E6E9A" w:rsidRPr="004E6E9A">
        <w:t xml:space="preserve">– </w:t>
      </w:r>
      <w:r w:rsidR="004E6E9A">
        <w:t>Бизнес логика регистрации пользователя</w:t>
      </w:r>
    </w:p>
    <w:p w14:paraId="47629107" w14:textId="7222D049" w:rsidR="00DF7D96" w:rsidRDefault="006F2DAF" w:rsidP="006F2DAF">
      <w:pPr>
        <w:jc w:val="center"/>
      </w:pPr>
      <w:r>
        <w:rPr>
          <w:noProof/>
        </w:rPr>
        <w:drawing>
          <wp:inline distT="0" distB="0" distL="0" distR="0" wp14:anchorId="3C9D6C0B" wp14:editId="792DB322">
            <wp:extent cx="6210300" cy="3531235"/>
            <wp:effectExtent l="0" t="0" r="0" b="0"/>
            <wp:docPr id="223871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7169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64F4" w14:textId="65217D6F" w:rsidR="006F2DAF" w:rsidRDefault="006F2DAF" w:rsidP="006F2DAF">
      <w:pPr>
        <w:spacing w:after="240"/>
        <w:ind w:left="-426"/>
      </w:pPr>
      <w:r>
        <w:t>Рисунок Ё.</w:t>
      </w:r>
      <w:r>
        <w:t>2</w:t>
      </w:r>
      <w:r>
        <w:t xml:space="preserve"> </w:t>
      </w:r>
      <w:r w:rsidRPr="004E6E9A">
        <w:t xml:space="preserve">– </w:t>
      </w:r>
      <w:r>
        <w:t xml:space="preserve">Бизнес логика </w:t>
      </w:r>
      <w:r w:rsidR="008E1196">
        <w:t>входа в систему</w:t>
      </w:r>
    </w:p>
    <w:p w14:paraId="5898AE89" w14:textId="349835CA" w:rsidR="00EB0E3A" w:rsidRDefault="00EB0E3A" w:rsidP="00EB0E3A">
      <w:pPr>
        <w:ind w:left="-426"/>
        <w:jc w:val="center"/>
      </w:pPr>
      <w:r>
        <w:rPr>
          <w:noProof/>
        </w:rPr>
        <w:lastRenderedPageBreak/>
        <w:drawing>
          <wp:inline distT="0" distB="0" distL="0" distR="0" wp14:anchorId="4E544818" wp14:editId="2E0CB5BE">
            <wp:extent cx="6210300" cy="3519805"/>
            <wp:effectExtent l="0" t="0" r="0" b="4445"/>
            <wp:docPr id="1252186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8632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08C3" w14:textId="101BEE9D" w:rsidR="00EB0E3A" w:rsidRDefault="00EB0E3A" w:rsidP="00EB0E3A">
      <w:pPr>
        <w:spacing w:after="240"/>
        <w:ind w:left="-426"/>
      </w:pPr>
      <w:r>
        <w:t>Рисунок Ё.</w:t>
      </w:r>
      <w:r>
        <w:t>3</w:t>
      </w:r>
      <w:r w:rsidRPr="004E6E9A">
        <w:t xml:space="preserve">– </w:t>
      </w:r>
      <w:r>
        <w:t xml:space="preserve">Бизнес логика </w:t>
      </w:r>
      <w:r>
        <w:t>создания задачи</w:t>
      </w:r>
    </w:p>
    <w:p w14:paraId="7278DC7F" w14:textId="6D2D5C3B" w:rsidR="006704C3" w:rsidRDefault="006704C3" w:rsidP="006704C3">
      <w:pPr>
        <w:ind w:left="-426"/>
        <w:jc w:val="center"/>
      </w:pPr>
      <w:r>
        <w:rPr>
          <w:noProof/>
        </w:rPr>
        <w:drawing>
          <wp:inline distT="0" distB="0" distL="0" distR="0" wp14:anchorId="00383E65" wp14:editId="08BE5F05">
            <wp:extent cx="6104762" cy="4657143"/>
            <wp:effectExtent l="0" t="0" r="0" b="0"/>
            <wp:docPr id="1763665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6526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04762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D75F" w14:textId="44E2680D" w:rsidR="006704C3" w:rsidRDefault="006704C3" w:rsidP="006704C3">
      <w:pPr>
        <w:spacing w:after="240"/>
        <w:ind w:left="-426"/>
      </w:pPr>
      <w:r>
        <w:t>Рисунок Ё.</w:t>
      </w:r>
      <w:r w:rsidR="000C2ED9">
        <w:t>4</w:t>
      </w:r>
      <w:r w:rsidRPr="004E6E9A">
        <w:t xml:space="preserve">– </w:t>
      </w:r>
      <w:r>
        <w:t xml:space="preserve">Бизнес логика </w:t>
      </w:r>
      <w:r>
        <w:t>получения назначенных задач</w:t>
      </w:r>
    </w:p>
    <w:p w14:paraId="6408458B" w14:textId="16FBF4ED" w:rsidR="006704C3" w:rsidRDefault="000C2ED9" w:rsidP="000C2ED9">
      <w:pPr>
        <w:ind w:left="-426"/>
        <w:jc w:val="center"/>
      </w:pPr>
      <w:r>
        <w:rPr>
          <w:noProof/>
        </w:rPr>
        <w:lastRenderedPageBreak/>
        <w:drawing>
          <wp:inline distT="0" distB="0" distL="0" distR="0" wp14:anchorId="5AEFDE32" wp14:editId="2EBD2B2B">
            <wp:extent cx="6210300" cy="2524125"/>
            <wp:effectExtent l="0" t="0" r="0" b="9525"/>
            <wp:docPr id="1502469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690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2023" w14:textId="1461BCC2" w:rsidR="000C2ED9" w:rsidRPr="00AE2E53" w:rsidRDefault="000C2ED9" w:rsidP="000C2ED9">
      <w:pPr>
        <w:spacing w:after="240"/>
        <w:ind w:left="-426"/>
      </w:pPr>
      <w:r>
        <w:t>Рисунок Ё.</w:t>
      </w:r>
      <w:r>
        <w:t>5</w:t>
      </w:r>
      <w:r w:rsidRPr="004E6E9A">
        <w:t xml:space="preserve">– </w:t>
      </w:r>
      <w:r>
        <w:t xml:space="preserve">Бизнес логика </w:t>
      </w:r>
      <w:r w:rsidR="00AE2E53">
        <w:t>работы уведомлений</w:t>
      </w:r>
    </w:p>
    <w:p w14:paraId="3C71DA98" w14:textId="77777777" w:rsidR="000C2ED9" w:rsidRDefault="000C2ED9" w:rsidP="006704C3">
      <w:pPr>
        <w:spacing w:after="240"/>
        <w:ind w:left="-426"/>
        <w:jc w:val="center"/>
      </w:pPr>
    </w:p>
    <w:p w14:paraId="05600A33" w14:textId="77777777" w:rsidR="00EB0E3A" w:rsidRPr="008E1196" w:rsidRDefault="00EB0E3A" w:rsidP="00EB0E3A">
      <w:pPr>
        <w:spacing w:after="240"/>
        <w:ind w:left="-426"/>
        <w:jc w:val="center"/>
      </w:pPr>
    </w:p>
    <w:p w14:paraId="05ADE334" w14:textId="77777777" w:rsidR="006F2DAF" w:rsidRPr="00257C87" w:rsidRDefault="006F2DAF" w:rsidP="006F2DAF"/>
    <w:sectPr w:rsidR="006F2DAF" w:rsidRPr="00257C87">
      <w:headerReference w:type="default" r:id="rId45"/>
      <w:pgSz w:w="11906" w:h="16838"/>
      <w:pgMar w:top="425" w:right="425" w:bottom="1701" w:left="1701" w:header="709" w:footer="27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50AFA4" w14:textId="77777777" w:rsidR="005F32BE" w:rsidRDefault="005F32BE">
      <w:r>
        <w:separator/>
      </w:r>
    </w:p>
  </w:endnote>
  <w:endnote w:type="continuationSeparator" w:id="0">
    <w:p w14:paraId="747393F7" w14:textId="77777777" w:rsidR="005F32BE" w:rsidRDefault="005F32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9150B614-7AC7-4229-83E6-94AA9E588B53}"/>
    <w:embedBold r:id="rId2" w:fontKey="{AD9C41C5-0510-4805-B9FC-1BF6313B4C91}"/>
    <w:embedItalic r:id="rId3" w:fontKey="{03459002-DD2A-4D64-BC1F-B8F50CF5C9F8}"/>
    <w:embedBoldItalic r:id="rId4" w:fontKey="{549B31AD-E91E-4CAE-894F-1D0373B1CABB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09F88054-DD90-42EC-91EC-4DB869133EEE}"/>
    <w:embedBold r:id="rId6" w:fontKey="{FB9937EE-8C86-407C-9759-756E3A2EF4DD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7" w:fontKey="{421CE359-FD95-484E-A1A2-9ACE7964A589}"/>
  </w:font>
  <w:font w:name="ISOCPEUR">
    <w:altName w:val="Arial"/>
    <w:charset w:val="00"/>
    <w:family w:val="swiss"/>
    <w:pitch w:val="default"/>
    <w:sig w:usb0="00000000" w:usb1="00000000" w:usb2="00000000" w:usb3="00000000" w:csb0="0000009F" w:csb1="00000000"/>
    <w:embedItalic r:id="rId8" w:fontKey="{6D0601D2-D150-4F9D-B236-8DCAAF5E025C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OST type A">
    <w:panose1 w:val="020B0500000000000000"/>
    <w:charset w:val="CC"/>
    <w:family w:val="swiss"/>
    <w:pitch w:val="variable"/>
    <w:sig w:usb0="00000203" w:usb1="00000000" w:usb2="00000000" w:usb3="00000000" w:csb0="00000005" w:csb1="00000000"/>
    <w:embedRegular r:id="rId9" w:fontKey="{2FE36DA2-1373-4045-B00D-4FE56CB93980}"/>
    <w:embedItalic r:id="rId10" w:fontKey="{B7C41DE1-1BD9-4D1B-81A1-7E8BAE04E3E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DB3B4A" w14:textId="77777777" w:rsidR="00257C87" w:rsidRDefault="00257C87">
    <w:pPr>
      <w:pStyle w:val="af3"/>
      <w:tabs>
        <w:tab w:val="clear" w:pos="9355"/>
        <w:tab w:val="right" w:pos="9498"/>
      </w:tabs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059D1C" wp14:editId="03692460">
              <wp:simplePos x="0" y="0"/>
              <wp:positionH relativeFrom="column">
                <wp:posOffset>5335905</wp:posOffset>
              </wp:positionH>
              <wp:positionV relativeFrom="paragraph">
                <wp:posOffset>12700</wp:posOffset>
              </wp:positionV>
              <wp:extent cx="1536700" cy="1204595"/>
              <wp:effectExtent l="0" t="0" r="0" b="0"/>
              <wp:wrapNone/>
              <wp:docPr id="359" name="Надпись 35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36759" cy="120477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0AA436C" w14:textId="77777777" w:rsidR="00257C87" w:rsidRDefault="00257C87">
                          <w:pPr>
                            <w:ind w:left="0"/>
                            <w:rPr>
                              <w:rFonts w:ascii="GOST type A" w:hAnsi="GOST type A"/>
                              <w:i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</w:rPr>
                            <w:t>55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5059D1C" id="_x0000_t202" coordsize="21600,21600" o:spt="202" path="m,l,21600r21600,l21600,xe">
              <v:stroke joinstyle="miter"/>
              <v:path gradientshapeok="t" o:connecttype="rect"/>
            </v:shapetype>
            <v:shape id="Надпись 359" o:spid="_x0000_s1070" type="#_x0000_t202" style="position:absolute;left:0;text-align:left;margin-left:420.15pt;margin-top:1pt;width:121pt;height:94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" filled="f" stroked="f">
              <v:textbox>
                <w:txbxContent>
                  <w:p w14:paraId="30AA436C" w14:textId="77777777" w:rsidR="00257C87" w:rsidRDefault="00257C87">
                    <w:pPr>
                      <w:ind w:left="0"/>
                      <w:rPr>
                        <w:rFonts w:ascii="GOST type A" w:hAnsi="GOST type A"/>
                        <w:i/>
                      </w:rPr>
                    </w:pPr>
                    <w:r>
                      <w:rPr>
                        <w:rFonts w:ascii="GOST type A" w:hAnsi="GOST type A"/>
                        <w:i/>
                      </w:rPr>
                      <w:t>55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3A52B3F" wp14:editId="22790ED1">
              <wp:simplePos x="0" y="0"/>
              <wp:positionH relativeFrom="column">
                <wp:posOffset>4834255</wp:posOffset>
              </wp:positionH>
              <wp:positionV relativeFrom="paragraph">
                <wp:posOffset>12700</wp:posOffset>
              </wp:positionV>
              <wp:extent cx="2123440" cy="1118235"/>
              <wp:effectExtent l="0" t="0" r="0" b="5715"/>
              <wp:wrapNone/>
              <wp:docPr id="358" name="Надпись 3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flipH="1">
                        <a:off x="0" y="0"/>
                        <a:ext cx="2123248" cy="11182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76664F" w14:textId="77777777" w:rsidR="00257C87" w:rsidRDefault="00257C87">
                          <w:pPr>
                            <w:ind w:left="0"/>
                            <w:rPr>
                              <w:rFonts w:ascii="GOST type A" w:hAnsi="GOST type A"/>
                              <w:i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</w:rPr>
                            <w:t>7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3A52B3F" id="Надпись 358" o:spid="_x0000_s1071" type="#_x0000_t202" style="position:absolute;left:0;text-align:left;margin-left:380.65pt;margin-top:1pt;width:167.2pt;height:88.0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" filled="f" stroked="f">
              <v:textbox>
                <w:txbxContent>
                  <w:p w14:paraId="2A76664F" w14:textId="77777777" w:rsidR="00257C87" w:rsidRDefault="00257C87">
                    <w:pPr>
                      <w:ind w:left="0"/>
                      <w:rPr>
                        <w:rFonts w:ascii="GOST type A" w:hAnsi="GOST type A"/>
                        <w:i/>
                      </w:rPr>
                    </w:pPr>
                    <w:r>
                      <w:rPr>
                        <w:rFonts w:ascii="GOST type A" w:hAnsi="GOST type A"/>
                        <w:i/>
                      </w:rPr>
                      <w:t>7</w:t>
                    </w:r>
                  </w:p>
                </w:txbxContent>
              </v:textbox>
            </v:shape>
          </w:pict>
        </mc:Fallback>
      </mc:AlternateContent>
    </w:r>
  </w:p>
  <w:p w14:paraId="757E4605" w14:textId="77777777" w:rsidR="00257C87" w:rsidRDefault="00257C87">
    <w:pPr>
      <w:pStyle w:val="af3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4236B5" w14:textId="77777777" w:rsidR="00257C87" w:rsidRDefault="00257C87">
    <w:pPr>
      <w:pStyle w:val="af3"/>
      <w:jc w:val="right"/>
    </w:pPr>
  </w:p>
  <w:p w14:paraId="0A39B053" w14:textId="77777777" w:rsidR="00257C87" w:rsidRDefault="00257C87">
    <w:pPr>
      <w:pStyle w:val="af3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560910" w14:textId="77777777" w:rsidR="00257C87" w:rsidRDefault="00257C87">
    <w:pPr>
      <w:pStyle w:val="af3"/>
      <w:tabs>
        <w:tab w:val="clear" w:pos="9355"/>
        <w:tab w:val="right" w:pos="9498"/>
      </w:tabs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128D0463" wp14:editId="46EE059C">
              <wp:simplePos x="0" y="0"/>
              <wp:positionH relativeFrom="column">
                <wp:posOffset>5868035</wp:posOffset>
              </wp:positionH>
              <wp:positionV relativeFrom="paragraph">
                <wp:posOffset>-520065</wp:posOffset>
              </wp:positionV>
              <wp:extent cx="408305" cy="318770"/>
              <wp:effectExtent l="0" t="0" r="0" b="5080"/>
              <wp:wrapNone/>
              <wp:docPr id="389" name="Надпись 3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08305" cy="318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566DBAA" w14:textId="023BDB47" w:rsidR="00257C87" w:rsidRPr="00562E7E" w:rsidRDefault="006A6AAA">
                          <w:pPr>
                            <w:ind w:left="-709"/>
                            <w:rPr>
                              <w:rFonts w:ascii="GOST type A" w:hAnsi="GOST type A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lang w:val="en-US"/>
                            </w:rPr>
                            <w:t>33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28D0463" id="_x0000_t202" coordsize="21600,21600" o:spt="202" path="m,l,21600r21600,l21600,xe">
              <v:stroke joinstyle="miter"/>
              <v:path gradientshapeok="t" o:connecttype="rect"/>
            </v:shapetype>
            <v:shape id="Надпись 389" o:spid="_x0000_s1116" type="#_x0000_t202" style="position:absolute;left:0;text-align:left;margin-left:462.05pt;margin-top:-40.95pt;width:32.15pt;height:25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" filled="f" stroked="f">
              <v:textbox>
                <w:txbxContent>
                  <w:p w14:paraId="0566DBAA" w14:textId="023BDB47" w:rsidR="00257C87" w:rsidRPr="00562E7E" w:rsidRDefault="006A6AAA">
                    <w:pPr>
                      <w:ind w:left="-709"/>
                      <w:rPr>
                        <w:rFonts w:ascii="GOST type A" w:hAnsi="GOST type A"/>
                        <w:i/>
                        <w:lang w:val="en-US"/>
                      </w:rPr>
                    </w:pPr>
                    <w:r>
                      <w:rPr>
                        <w:rFonts w:ascii="GOST type A" w:hAnsi="GOST type A"/>
                        <w:i/>
                        <w:lang w:val="en-US"/>
                      </w:rPr>
                      <w:t>33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459FBA1" wp14:editId="7B170DAD">
              <wp:simplePos x="0" y="0"/>
              <wp:positionH relativeFrom="column">
                <wp:posOffset>5320030</wp:posOffset>
              </wp:positionH>
              <wp:positionV relativeFrom="paragraph">
                <wp:posOffset>-523240</wp:posOffset>
              </wp:positionV>
              <wp:extent cx="408305" cy="318770"/>
              <wp:effectExtent l="0" t="0" r="0" b="5080"/>
              <wp:wrapNone/>
              <wp:docPr id="357" name="Надпись 3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08305" cy="318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64F4D3E" w14:textId="77777777" w:rsidR="00257C87" w:rsidRDefault="00257C87">
                          <w:pPr>
                            <w:ind w:left="-709"/>
                            <w:rPr>
                              <w:rFonts w:ascii="GOST type A" w:hAnsi="GOST type A"/>
                              <w:i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</w:rPr>
                            <w:t>2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459FBA1" id="Надпись 357" o:spid="_x0000_s1117" type="#_x0000_t202" style="position:absolute;left:0;text-align:left;margin-left:418.9pt;margin-top:-41.2pt;width:32.15pt;height:25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" filled="f" stroked="f">
              <v:textbox>
                <w:txbxContent>
                  <w:p w14:paraId="364F4D3E" w14:textId="77777777" w:rsidR="00257C87" w:rsidRDefault="00257C87">
                    <w:pPr>
                      <w:ind w:left="-709"/>
                      <w:rPr>
                        <w:rFonts w:ascii="GOST type A" w:hAnsi="GOST type A"/>
                        <w:i/>
                      </w:rPr>
                    </w:pPr>
                    <w:r>
                      <w:rPr>
                        <w:rFonts w:ascii="GOST type A" w:hAnsi="GOST type A"/>
                        <w:i/>
                      </w:rPr>
                      <w:t>2</w:t>
                    </w:r>
                  </w:p>
                </w:txbxContent>
              </v:textbox>
            </v:shape>
          </w:pict>
        </mc:Fallback>
      </mc:AlternateContent>
    </w:r>
  </w:p>
  <w:p w14:paraId="5CA66D7F" w14:textId="77777777" w:rsidR="00257C87" w:rsidRDefault="00257C87">
    <w:pPr>
      <w:pStyle w:val="af3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108801668"/>
    </w:sdtPr>
    <w:sdtContent>
      <w:p w14:paraId="3BFA0029" w14:textId="77777777" w:rsidR="00257C87" w:rsidRDefault="00257C87">
        <w:pPr>
          <w:pStyle w:val="af3"/>
          <w:tabs>
            <w:tab w:val="clear" w:pos="9355"/>
            <w:tab w:val="right" w:pos="9498"/>
          </w:tabs>
          <w:jc w:val="right"/>
        </w:pPr>
        <w:r>
          <w:t xml:space="preserve">   </w:t>
        </w:r>
        <w:r>
          <w:rPr>
            <w:rFonts w:ascii="GOST type A" w:hAnsi="GOST type A" w:cs="Times New Roman"/>
            <w:i/>
            <w:szCs w:val="28"/>
          </w:rPr>
          <w:fldChar w:fldCharType="begin"/>
        </w:r>
        <w:r>
          <w:rPr>
            <w:rFonts w:ascii="GOST type A" w:hAnsi="GOST type A" w:cs="Times New Roman"/>
            <w:i/>
            <w:szCs w:val="28"/>
          </w:rPr>
          <w:instrText>PAGE   \* MERGEFORMAT</w:instrText>
        </w:r>
        <w:r>
          <w:rPr>
            <w:rFonts w:ascii="GOST type A" w:hAnsi="GOST type A" w:cs="Times New Roman"/>
            <w:i/>
            <w:szCs w:val="28"/>
          </w:rPr>
          <w:fldChar w:fldCharType="separate"/>
        </w:r>
        <w:r w:rsidR="00D65B18">
          <w:rPr>
            <w:rFonts w:ascii="GOST type A" w:hAnsi="GOST type A" w:cs="Times New Roman"/>
            <w:i/>
            <w:noProof/>
            <w:szCs w:val="28"/>
          </w:rPr>
          <w:t>13</w:t>
        </w:r>
        <w:r>
          <w:rPr>
            <w:rFonts w:ascii="GOST type A" w:hAnsi="GOST type A" w:cs="Times New Roman"/>
            <w:i/>
            <w:szCs w:val="28"/>
          </w:rPr>
          <w:fldChar w:fldCharType="end"/>
        </w:r>
      </w:p>
    </w:sdtContent>
  </w:sdt>
  <w:p w14:paraId="00E4FE70" w14:textId="77777777" w:rsidR="00257C87" w:rsidRDefault="00257C87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671418" w14:textId="77777777" w:rsidR="005F32BE" w:rsidRDefault="005F32BE">
      <w:r>
        <w:separator/>
      </w:r>
    </w:p>
  </w:footnote>
  <w:footnote w:type="continuationSeparator" w:id="0">
    <w:p w14:paraId="523E6C29" w14:textId="77777777" w:rsidR="005F32BE" w:rsidRDefault="005F32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9A4546" w14:textId="77777777" w:rsidR="00257C87" w:rsidRDefault="00257C87">
    <w:pPr>
      <w:pStyle w:val="af"/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F3EEAA0" wp14:editId="0BBBF729">
              <wp:simplePos x="0" y="0"/>
              <wp:positionH relativeFrom="column">
                <wp:posOffset>-384810</wp:posOffset>
              </wp:positionH>
              <wp:positionV relativeFrom="paragraph">
                <wp:posOffset>-259080</wp:posOffset>
              </wp:positionV>
              <wp:extent cx="6805930" cy="10620375"/>
              <wp:effectExtent l="0" t="0" r="0" b="0"/>
              <wp:wrapNone/>
              <wp:docPr id="53" name="Группа 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05930" cy="10620234"/>
                        <a:chOff x="1117" y="369"/>
                        <a:chExt cx="10718" cy="16587"/>
                      </a:xfrm>
                    </wpg:grpSpPr>
                    <wps:wsp>
                      <wps:cNvPr id="54" name="Rectangle 378"/>
                      <wps:cNvSpPr>
                        <a:spLocks noChangeArrowheads="1"/>
                      </wps:cNvSpPr>
                      <wps:spPr bwMode="auto">
                        <a:xfrm>
                          <a:off x="9248" y="15431"/>
                          <a:ext cx="203" cy="21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529EF4B" w14:textId="77777777" w:rsidR="00257C87" w:rsidRDefault="00257C87">
                            <w:pPr>
                              <w:pStyle w:val="af8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5" name="Rectangle 379"/>
                      <wps:cNvSpPr>
                        <a:spLocks noChangeArrowheads="1"/>
                      </wps:cNvSpPr>
                      <wps:spPr bwMode="auto">
                        <a:xfrm>
                          <a:off x="6239" y="14514"/>
                          <a:ext cx="4006" cy="5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724C77F" w14:textId="77777777" w:rsidR="00257C87" w:rsidRDefault="00257C87">
                            <w:pPr>
                              <w:pStyle w:val="af7"/>
                              <w:ind w:right="-113"/>
                              <w:jc w:val="center"/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>ОКЭИ 09.02.07 9024</w:t>
                            </w:r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>03 УП</w:t>
                            </w:r>
                          </w:p>
                          <w:p w14:paraId="09062FD4" w14:textId="77777777" w:rsidR="00257C87" w:rsidRDefault="00257C87">
                            <w:pPr>
                              <w:pStyle w:val="af3"/>
                              <w:rPr>
                                <w:sz w:val="36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6" name="Rectangle 380"/>
                      <wps:cNvSpPr>
                        <a:spLocks noChangeArrowheads="1"/>
                      </wps:cNvSpPr>
                      <wps:spPr bwMode="auto">
                        <a:xfrm>
                          <a:off x="8730" y="15756"/>
                          <a:ext cx="3105" cy="7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9DC2702" w14:textId="77777777" w:rsidR="00257C87" w:rsidRDefault="00257C87">
                            <w:pPr>
                              <w:pStyle w:val="af3"/>
                              <w:ind w:left="0" w:right="262" w:firstLine="0"/>
                              <w:jc w:val="center"/>
                              <w:rPr>
                                <w:rFonts w:ascii="GOST type A" w:hAnsi="GOST type A"/>
                                <w:i/>
                                <w:szCs w:val="20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color w:val="000000"/>
                                <w:szCs w:val="20"/>
                              </w:rPr>
                              <w:t>Отделение</w:t>
                            </w:r>
                            <w:r>
                              <w:rPr>
                                <w:rFonts w:ascii="Arial" w:hAnsi="Arial" w:cs="Arial"/>
                                <w:i/>
                                <w:color w:val="00000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 w:cs="Arial"/>
                                <w:i/>
                                <w:color w:val="000000"/>
                                <w:szCs w:val="20"/>
                              </w:rPr>
                              <w:t>программирование</w:t>
                            </w:r>
                            <w:r>
                              <w:rPr>
                                <w:rFonts w:ascii="GOST type A" w:hAnsi="GOST type A"/>
                                <w:i/>
                                <w:color w:val="00000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ascii="GOST type A" w:hAnsi="GOST type A" w:cs="GOST type A"/>
                                <w:i/>
                                <w:color w:val="000000"/>
                                <w:szCs w:val="20"/>
                              </w:rPr>
                              <w:t>гр</w:t>
                            </w:r>
                            <w:r>
                              <w:rPr>
                                <w:rFonts w:ascii="GOST type A" w:hAnsi="GOST type A"/>
                                <w:i/>
                                <w:color w:val="000000"/>
                                <w:szCs w:val="20"/>
                              </w:rPr>
                              <w:t>. 3пк2</w:t>
                            </w:r>
                            <w:r>
                              <w:rPr>
                                <w:rFonts w:ascii="GOST type A" w:hAnsi="GOST type A"/>
                                <w:i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7" name="Rectangle 381"/>
                      <wps:cNvSpPr>
                        <a:spLocks noChangeArrowheads="1"/>
                      </wps:cNvSpPr>
                      <wps:spPr bwMode="auto">
                        <a:xfrm>
                          <a:off x="2141" y="15224"/>
                          <a:ext cx="1222" cy="2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29794D3" w14:textId="77777777" w:rsidR="00257C87" w:rsidRDefault="00257C87">
                            <w:pPr>
                              <w:ind w:left="0" w:firstLine="0"/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  <w:t xml:space="preserve">Ахметова Д. П.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8" name="Rectangle 384"/>
                      <wps:cNvSpPr>
                        <a:spLocks noChangeArrowheads="1"/>
                      </wps:cNvSpPr>
                      <wps:spPr bwMode="auto">
                        <a:xfrm>
                          <a:off x="1165" y="14887"/>
                          <a:ext cx="303" cy="2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CEF1287" w14:textId="77777777" w:rsidR="00257C87" w:rsidRDefault="00257C87">
                            <w:pPr>
                              <w:pStyle w:val="af8"/>
                              <w:ind w:firstLine="425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9" name="Rectangle 385"/>
                      <wps:cNvSpPr>
                        <a:spLocks noChangeArrowheads="1"/>
                      </wps:cNvSpPr>
                      <wps:spPr bwMode="auto">
                        <a:xfrm>
                          <a:off x="1589" y="14913"/>
                          <a:ext cx="408" cy="1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B063654" w14:textId="77777777" w:rsidR="00257C87" w:rsidRDefault="00257C87">
                            <w:pPr>
                              <w:pStyle w:val="af8"/>
                              <w:ind w:firstLine="425"/>
                              <w:rPr>
                                <w:rFonts w:ascii="GOST type A" w:hAnsi="GOST type A"/>
                                <w:sz w:val="14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0" name="Rectangle 386"/>
                      <wps:cNvSpPr>
                        <a:spLocks noChangeArrowheads="1"/>
                      </wps:cNvSpPr>
                      <wps:spPr bwMode="auto">
                        <a:xfrm>
                          <a:off x="2141" y="14895"/>
                          <a:ext cx="1202" cy="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1F2E805" w14:textId="77777777" w:rsidR="00257C87" w:rsidRDefault="00257C87">
                            <w:pPr>
                              <w:pStyle w:val="af8"/>
                              <w:ind w:firstLine="425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1" name="Rectangle 387"/>
                      <wps:cNvSpPr>
                        <a:spLocks noChangeArrowheads="1"/>
                      </wps:cNvSpPr>
                      <wps:spPr bwMode="auto">
                        <a:xfrm>
                          <a:off x="3550" y="14886"/>
                          <a:ext cx="501" cy="1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1832FA2" w14:textId="77777777" w:rsidR="00257C87" w:rsidRDefault="00257C87">
                            <w:pPr>
                              <w:pStyle w:val="af8"/>
                              <w:ind w:left="-567" w:firstLine="567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Подп.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2" name="Rectangle 388"/>
                      <wps:cNvSpPr>
                        <a:spLocks noChangeArrowheads="1"/>
                      </wps:cNvSpPr>
                      <wps:spPr bwMode="auto">
                        <a:xfrm>
                          <a:off x="1165" y="15226"/>
                          <a:ext cx="688" cy="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924904A" w14:textId="77777777" w:rsidR="00257C87" w:rsidRDefault="00257C87">
                            <w:pPr>
                              <w:pStyle w:val="af8"/>
                              <w:ind w:firstLine="425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GOST type A" w:hAnsi="GOST type A"/>
                                <w:sz w:val="20"/>
                                <w:szCs w:val="20"/>
                              </w:rPr>
                              <w:t>Разраб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3" name="Rectangle 389"/>
                      <wps:cNvSpPr>
                        <a:spLocks noChangeArrowheads="1"/>
                      </wps:cNvSpPr>
                      <wps:spPr bwMode="auto">
                        <a:xfrm>
                          <a:off x="4330" y="14887"/>
                          <a:ext cx="485" cy="2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7F39F42" w14:textId="77777777" w:rsidR="00257C87" w:rsidRDefault="00257C87">
                            <w:pPr>
                              <w:pStyle w:val="af8"/>
                              <w:ind w:firstLine="425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4" name="Rectangle 390"/>
                      <wps:cNvSpPr>
                        <a:spLocks noChangeArrowheads="1"/>
                      </wps:cNvSpPr>
                      <wps:spPr bwMode="auto">
                        <a:xfrm>
                          <a:off x="1216" y="15547"/>
                          <a:ext cx="709" cy="22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B3F2518" w14:textId="77777777" w:rsidR="00257C87" w:rsidRDefault="00257C87">
                            <w:pPr>
                              <w:pStyle w:val="af8"/>
                              <w:ind w:firstLine="425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GOST type A" w:hAnsi="GOST type A"/>
                                <w:sz w:val="20"/>
                                <w:szCs w:val="20"/>
                              </w:rPr>
                              <w:t>Провер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7" name="Rectangle 393"/>
                      <wps:cNvSpPr>
                        <a:spLocks noChangeArrowheads="1"/>
                      </wps:cNvSpPr>
                      <wps:spPr bwMode="auto">
                        <a:xfrm>
                          <a:off x="1210" y="15892"/>
                          <a:ext cx="793" cy="2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DD8C308" w14:textId="77777777" w:rsidR="00257C87" w:rsidRDefault="00257C87">
                            <w:pPr>
                              <w:pStyle w:val="af8"/>
                              <w:ind w:firstLine="425"/>
                              <w:jc w:val="left"/>
                              <w:rPr>
                                <w:rFonts w:ascii="GOST type A" w:hAnsi="GOST type A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0"/>
                                <w:szCs w:val="22"/>
                              </w:rPr>
                              <w:t>Руковод.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g:grpSp>
                      <wpg:cNvPr id="68" name="Group 394"/>
                      <wpg:cNvGrpSpPr/>
                      <wpg:grpSpPr>
                        <a:xfrm>
                          <a:off x="9157" y="15386"/>
                          <a:ext cx="324" cy="291"/>
                          <a:chOff x="-6389" y="-493"/>
                          <a:chExt cx="22748" cy="20492"/>
                        </a:xfrm>
                      </wpg:grpSpPr>
                      <wps:wsp>
                        <wps:cNvPr id="69" name="Freeform 395"/>
                        <wps:cNvSpPr/>
                        <wps:spPr bwMode="auto">
                          <a:xfrm>
                            <a:off x="-6389" y="70"/>
                            <a:ext cx="69" cy="19929"/>
                          </a:xfrm>
                          <a:custGeom>
                            <a:avLst/>
                            <a:gdLst>
                              <a:gd name="T0" fmla="*/ 0 w 20000"/>
                              <a:gd name="T1" fmla="*/ 19929 h 20000"/>
                              <a:gd name="T2" fmla="*/ 0 w 20000"/>
                              <a:gd name="T3" fmla="*/ 0 h 200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000" h="20000">
                                <a:moveTo>
                                  <a:pt x="0" y="1992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3175" cap="flat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Freeform 396"/>
                        <wps:cNvSpPr/>
                        <wps:spPr bwMode="auto">
                          <a:xfrm>
                            <a:off x="16290" y="-493"/>
                            <a:ext cx="69" cy="19929"/>
                          </a:xfrm>
                          <a:custGeom>
                            <a:avLst/>
                            <a:gdLst>
                              <a:gd name="T0" fmla="*/ 0 w 20000"/>
                              <a:gd name="T1" fmla="*/ 0 h 20000"/>
                              <a:gd name="T2" fmla="*/ 0 w 20000"/>
                              <a:gd name="T3" fmla="*/ 19929 h 200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000" h="20000">
                                <a:moveTo>
                                  <a:pt x="0" y="0"/>
                                </a:moveTo>
                                <a:lnTo>
                                  <a:pt x="0" y="19929"/>
                                </a:lnTo>
                              </a:path>
                            </a:pathLst>
                          </a:custGeom>
                          <a:noFill/>
                          <a:ln w="3175" cap="flat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s:wsp>
                      <wps:cNvPr id="71" name="Rectangle 397"/>
                      <wps:cNvSpPr>
                        <a:spLocks noChangeArrowheads="1"/>
                      </wps:cNvSpPr>
                      <wps:spPr bwMode="auto">
                        <a:xfrm>
                          <a:off x="9053" y="15148"/>
                          <a:ext cx="896" cy="2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0AE5200" w14:textId="77777777" w:rsidR="00257C87" w:rsidRDefault="00257C87">
                            <w:pPr>
                              <w:pStyle w:val="af8"/>
                              <w:ind w:left="-634" w:firstLine="208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2" name="Rectangle 398"/>
                      <wps:cNvSpPr>
                        <a:spLocks noChangeArrowheads="1"/>
                      </wps:cNvSpPr>
                      <wps:spPr bwMode="auto">
                        <a:xfrm>
                          <a:off x="9924" y="15149"/>
                          <a:ext cx="692" cy="2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413D723" w14:textId="77777777" w:rsidR="00257C87" w:rsidRDefault="00257C87">
                            <w:pPr>
                              <w:pStyle w:val="af8"/>
                              <w:ind w:left="-851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3" name="Rectangle 399"/>
                      <wps:cNvSpPr>
                        <a:spLocks noChangeArrowheads="1"/>
                      </wps:cNvSpPr>
                      <wps:spPr bwMode="auto">
                        <a:xfrm>
                          <a:off x="10694" y="15154"/>
                          <a:ext cx="865" cy="2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F1E4816" w14:textId="77777777" w:rsidR="00257C87" w:rsidRDefault="00257C87">
                            <w:pPr>
                              <w:pStyle w:val="af8"/>
                              <w:ind w:firstLine="425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4" name="Rectangle 400"/>
                      <wps:cNvSpPr>
                        <a:spLocks noChangeArrowheads="1"/>
                      </wps:cNvSpPr>
                      <wps:spPr bwMode="auto">
                        <a:xfrm>
                          <a:off x="4872" y="15151"/>
                          <a:ext cx="4286" cy="1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A3AEFF" w14:textId="77777777" w:rsidR="00257C87" w:rsidRDefault="00257C87">
                            <w:pPr>
                              <w:suppressAutoHyphens/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32"/>
                                <w:szCs w:val="32"/>
                              </w:rPr>
                              <w:t>ПМ.11 Разработка, администрирование и защита баз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5" name="Rectangle 401"/>
                      <wps:cNvSpPr>
                        <a:spLocks noChangeArrowheads="1"/>
                      </wps:cNvSpPr>
                      <wps:spPr bwMode="auto">
                        <a:xfrm>
                          <a:off x="2124" y="15566"/>
                          <a:ext cx="1456" cy="2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086E22D" w14:textId="77777777" w:rsidR="00257C87" w:rsidRDefault="00257C87">
                            <w:pPr>
                              <w:ind w:left="0" w:right="-195" w:firstLine="0"/>
                              <w:rPr>
                                <w:rFonts w:ascii="ISOCPEUR" w:hAnsi="ISOCPEUR"/>
                                <w:i/>
                                <w:sz w:val="16"/>
                              </w:rPr>
                            </w:pPr>
                            <w:proofErr w:type="spellStart"/>
                            <w:r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  <w:t>Давлетбакова</w:t>
                            </w:r>
                            <w:proofErr w:type="spellEnd"/>
                            <w:r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  <w:t xml:space="preserve"> Н. А.</w:t>
                            </w:r>
                          </w:p>
                        </w:txbxContent>
                      </wps:txbx>
                      <wps:bodyPr rot="0" vert="horz" wrap="square" lIns="12700" tIns="0" rIns="12700" bIns="0" anchor="t" anchorCtr="0" upright="1">
                        <a:noAutofit/>
                      </wps:bodyPr>
                    </wps:wsp>
                    <wps:wsp>
                      <wps:cNvPr id="76" name="Line 404"/>
                      <wps:cNvCnPr>
                        <a:cxnSpLocks noChangeShapeType="1"/>
                      </wps:cNvCnPr>
                      <wps:spPr bwMode="auto">
                        <a:xfrm>
                          <a:off x="1152" y="14318"/>
                          <a:ext cx="1044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77" name="Line 405"/>
                      <wps:cNvCnPr>
                        <a:cxnSpLocks noChangeShapeType="1"/>
                      </wps:cNvCnPr>
                      <wps:spPr bwMode="auto">
                        <a:xfrm>
                          <a:off x="4872" y="14315"/>
                          <a:ext cx="0" cy="2174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78" name="Line 406"/>
                      <wps:cNvCnPr>
                        <a:cxnSpLocks noChangeShapeType="1"/>
                      </wps:cNvCnPr>
                      <wps:spPr bwMode="auto">
                        <a:xfrm>
                          <a:off x="4272" y="14316"/>
                          <a:ext cx="0" cy="217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79" name="Line 407"/>
                      <wps:cNvCnPr>
                        <a:cxnSpLocks noChangeShapeType="1"/>
                      </wps:cNvCnPr>
                      <wps:spPr bwMode="auto">
                        <a:xfrm>
                          <a:off x="2082" y="14317"/>
                          <a:ext cx="0" cy="217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0" name="Line 408"/>
                      <wps:cNvCnPr>
                        <a:cxnSpLocks noChangeShapeType="1"/>
                      </wps:cNvCnPr>
                      <wps:spPr bwMode="auto">
                        <a:xfrm flipH="1">
                          <a:off x="3528" y="14317"/>
                          <a:ext cx="22" cy="2174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1" name="Line 409"/>
                      <wps:cNvCnPr>
                        <a:cxnSpLocks noChangeShapeType="1"/>
                      </wps:cNvCnPr>
                      <wps:spPr bwMode="auto">
                        <a:xfrm>
                          <a:off x="1527" y="14314"/>
                          <a:ext cx="0" cy="79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2" name="Line 410"/>
                      <wps:cNvCnPr>
                        <a:cxnSpLocks noChangeShapeType="1"/>
                      </wps:cNvCnPr>
                      <wps:spPr bwMode="auto">
                        <a:xfrm flipV="1">
                          <a:off x="1137" y="16475"/>
                          <a:ext cx="1044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4" name="Line 412"/>
                      <wps:cNvCnPr>
                        <a:cxnSpLocks noChangeShapeType="1"/>
                      </wps:cNvCnPr>
                      <wps:spPr bwMode="auto">
                        <a:xfrm flipH="1">
                          <a:off x="1137" y="15825"/>
                          <a:ext cx="372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5" name="Line 413"/>
                      <wps:cNvCnPr>
                        <a:cxnSpLocks noChangeShapeType="1"/>
                      </wps:cNvCnPr>
                      <wps:spPr bwMode="auto">
                        <a:xfrm flipH="1" flipV="1">
                          <a:off x="1137" y="16149"/>
                          <a:ext cx="373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6" name="Line 414"/>
                      <wps:cNvCnPr>
                        <a:cxnSpLocks noChangeShapeType="1"/>
                      </wps:cNvCnPr>
                      <wps:spPr bwMode="auto">
                        <a:xfrm flipH="1">
                          <a:off x="1143" y="15499"/>
                          <a:ext cx="372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7" name="Line 415"/>
                      <wps:cNvCnPr>
                        <a:cxnSpLocks noChangeShapeType="1"/>
                      </wps:cNvCnPr>
                      <wps:spPr bwMode="auto">
                        <a:xfrm flipH="1" flipV="1">
                          <a:off x="1152" y="15125"/>
                          <a:ext cx="1044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8" name="Line 416"/>
                      <wps:cNvCnPr>
                        <a:cxnSpLocks noChangeShapeType="1"/>
                      </wps:cNvCnPr>
                      <wps:spPr bwMode="auto">
                        <a:xfrm flipH="1">
                          <a:off x="1152" y="14852"/>
                          <a:ext cx="372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9" name="Line 417"/>
                      <wps:cNvCnPr>
                        <a:cxnSpLocks noChangeShapeType="1"/>
                      </wps:cNvCnPr>
                      <wps:spPr bwMode="auto">
                        <a:xfrm flipH="1">
                          <a:off x="1137" y="14585"/>
                          <a:ext cx="373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0" name="Line 418"/>
                      <wps:cNvCnPr>
                        <a:cxnSpLocks noChangeShapeType="1"/>
                      </wps:cNvCnPr>
                      <wps:spPr bwMode="auto">
                        <a:xfrm>
                          <a:off x="8768" y="15394"/>
                          <a:ext cx="2839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1" name="Line 419"/>
                      <wps:cNvCnPr>
                        <a:cxnSpLocks noChangeShapeType="1"/>
                      </wps:cNvCnPr>
                      <wps:spPr bwMode="auto">
                        <a:xfrm>
                          <a:off x="8768" y="15121"/>
                          <a:ext cx="37" cy="135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2" name="Line 420"/>
                      <wps:cNvCnPr>
                        <a:cxnSpLocks noChangeShapeType="1"/>
                      </wps:cNvCnPr>
                      <wps:spPr bwMode="auto">
                        <a:xfrm>
                          <a:off x="8805" y="15706"/>
                          <a:ext cx="2754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3" name="Line 421"/>
                      <wps:cNvCnPr>
                        <a:cxnSpLocks noChangeShapeType="1"/>
                      </wps:cNvCnPr>
                      <wps:spPr bwMode="auto">
                        <a:xfrm>
                          <a:off x="9825" y="15139"/>
                          <a:ext cx="0" cy="56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4" name="Line 422"/>
                      <wps:cNvCnPr>
                        <a:cxnSpLocks noChangeShapeType="1"/>
                      </wps:cNvCnPr>
                      <wps:spPr bwMode="auto">
                        <a:xfrm>
                          <a:off x="10707" y="15154"/>
                          <a:ext cx="0" cy="55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5" name="Line 423"/>
                      <wps:cNvCnPr>
                        <a:cxnSpLocks noChangeShapeType="1"/>
                      </wps:cNvCnPr>
                      <wps:spPr bwMode="auto">
                        <a:xfrm flipV="1">
                          <a:off x="11592" y="369"/>
                          <a:ext cx="0" cy="1612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6" name="Line 424"/>
                      <wps:cNvCnPr>
                        <a:cxnSpLocks noChangeShapeType="1"/>
                      </wps:cNvCnPr>
                      <wps:spPr bwMode="auto">
                        <a:xfrm flipH="1">
                          <a:off x="1117" y="369"/>
                          <a:ext cx="10492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7" name="Line 425"/>
                      <wps:cNvCnPr>
                        <a:cxnSpLocks noChangeShapeType="1"/>
                      </wps:cNvCnPr>
                      <wps:spPr bwMode="auto">
                        <a:xfrm>
                          <a:off x="1137" y="369"/>
                          <a:ext cx="15" cy="1610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01" name="Rectangle 457"/>
                      <wps:cNvSpPr>
                        <a:spLocks noChangeArrowheads="1"/>
                      </wps:cNvSpPr>
                      <wps:spPr bwMode="auto">
                        <a:xfrm>
                          <a:off x="2099" y="16116"/>
                          <a:ext cx="1260" cy="2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1A7051C" w14:textId="77777777" w:rsidR="00257C87" w:rsidRDefault="00257C87">
                            <w:pPr>
                              <w:rPr>
                                <w:rFonts w:ascii="ISOCPEUR" w:hAnsi="ISOCPEUR"/>
                                <w:i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12700" tIns="0" rIns="12700" bIns="0" anchor="t" anchorCtr="0" upright="1">
                        <a:noAutofit/>
                      </wps:bodyPr>
                    </wps:wsp>
                    <wps:wsp>
                      <wps:cNvPr id="102" name="Rectangle 458"/>
                      <wps:cNvSpPr>
                        <a:spLocks noChangeArrowheads="1"/>
                      </wps:cNvSpPr>
                      <wps:spPr bwMode="auto">
                        <a:xfrm>
                          <a:off x="2133" y="15909"/>
                          <a:ext cx="1395" cy="1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B006E9C" w14:textId="77777777" w:rsidR="00257C87" w:rsidRDefault="00257C87">
                            <w:pPr>
                              <w:ind w:left="0" w:right="-195" w:firstLine="0"/>
                              <w:rPr>
                                <w:rFonts w:ascii="ISOCPEUR" w:hAnsi="ISOCPEUR"/>
                                <w:i/>
                                <w:sz w:val="16"/>
                              </w:rPr>
                            </w:pPr>
                            <w:proofErr w:type="spellStart"/>
                            <w:r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  <w:t>Давлетбакова</w:t>
                            </w:r>
                            <w:proofErr w:type="spellEnd"/>
                            <w:r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  <w:t xml:space="preserve"> Н. А.</w:t>
                            </w:r>
                          </w:p>
                          <w:p w14:paraId="3AA03B00" w14:textId="77777777" w:rsidR="00257C87" w:rsidRDefault="00257C87">
                            <w:pPr>
                              <w:ind w:left="0" w:firstLine="0"/>
                            </w:pPr>
                          </w:p>
                        </w:txbxContent>
                      </wps:txbx>
                      <wps:bodyPr rot="0" vert="horz" wrap="square" lIns="12700" tIns="0" rIns="12700" bIns="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F3EEAA0" id="Группа 53" o:spid="_x0000_s1026" style="position:absolute;left:0;text-align:left;margin-left:-30.3pt;margin-top:-20.4pt;width:535.9pt;height:836.25pt;z-index:251659264" coordorigin="1117,369" coordsize="10718,165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">
              <v:rect id="Rectangle 378" o:spid="_x0000_s1027" style="position:absolute;left:9248;top:15431;width:203;height: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" filled="f" stroked="f">
                <v:textbox inset="1pt,1pt,1pt,1pt">
                  <w:txbxContent>
                    <w:p w14:paraId="1529EF4B" w14:textId="77777777" w:rsidR="00257C87" w:rsidRDefault="00257C87">
                      <w:pPr>
                        <w:pStyle w:val="af8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У</w:t>
                      </w:r>
                    </w:p>
                  </w:txbxContent>
                </v:textbox>
              </v:rect>
              <v:rect id="Rectangle 379" o:spid="_x0000_s1028" style="position:absolute;left:6239;top:14514;width:4006;height: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" filled="f" stroked="f">
                <v:textbox inset="1pt,1pt,1pt,1pt">
                  <w:txbxContent>
                    <w:p w14:paraId="6724C77F" w14:textId="77777777" w:rsidR="00257C87" w:rsidRDefault="00257C87">
                      <w:pPr>
                        <w:pStyle w:val="af7"/>
                        <w:ind w:right="-113"/>
                        <w:jc w:val="center"/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</w:pPr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>ОКЭИ 09.02.07 9024</w:t>
                      </w:r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>03 УП</w:t>
                      </w:r>
                    </w:p>
                    <w:p w14:paraId="09062FD4" w14:textId="77777777" w:rsidR="00257C87" w:rsidRDefault="00257C87">
                      <w:pPr>
                        <w:pStyle w:val="af3"/>
                        <w:rPr>
                          <w:sz w:val="36"/>
                        </w:rPr>
                      </w:pPr>
                    </w:p>
                  </w:txbxContent>
                </v:textbox>
              </v:rect>
              <v:rect id="Rectangle 380" o:spid="_x0000_s1029" style="position:absolute;left:8730;top:15756;width:3105;height: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" filled="f" stroked="f">
                <v:textbox inset="1pt,1pt,1pt,1pt">
                  <w:txbxContent>
                    <w:p w14:paraId="49DC2702" w14:textId="77777777" w:rsidR="00257C87" w:rsidRDefault="00257C87">
                      <w:pPr>
                        <w:pStyle w:val="af3"/>
                        <w:ind w:left="0" w:right="262" w:firstLine="0"/>
                        <w:jc w:val="center"/>
                        <w:rPr>
                          <w:rFonts w:ascii="GOST type A" w:hAnsi="GOST type A"/>
                          <w:i/>
                          <w:szCs w:val="20"/>
                        </w:rPr>
                      </w:pPr>
                      <w:r>
                        <w:rPr>
                          <w:rFonts w:ascii="GOST type A" w:hAnsi="GOST type A"/>
                          <w:i/>
                          <w:color w:val="000000"/>
                          <w:szCs w:val="20"/>
                        </w:rPr>
                        <w:t>Отделение</w:t>
                      </w:r>
                      <w:r>
                        <w:rPr>
                          <w:rFonts w:ascii="Arial" w:hAnsi="Arial" w:cs="Arial"/>
                          <w:i/>
                          <w:color w:val="000000"/>
                          <w:szCs w:val="20"/>
                        </w:rPr>
                        <w:t xml:space="preserve"> </w:t>
                      </w:r>
                      <w:r>
                        <w:rPr>
                          <w:rFonts w:ascii="GOST type A" w:hAnsi="GOST type A" w:cs="Arial"/>
                          <w:i/>
                          <w:color w:val="000000"/>
                          <w:szCs w:val="20"/>
                        </w:rPr>
                        <w:t>программирование</w:t>
                      </w:r>
                      <w:r>
                        <w:rPr>
                          <w:rFonts w:ascii="GOST type A" w:hAnsi="GOST type A"/>
                          <w:i/>
                          <w:color w:val="000000"/>
                          <w:szCs w:val="20"/>
                        </w:rPr>
                        <w:t xml:space="preserve">, </w:t>
                      </w:r>
                      <w:r>
                        <w:rPr>
                          <w:rFonts w:ascii="GOST type A" w:hAnsi="GOST type A" w:cs="GOST type A"/>
                          <w:i/>
                          <w:color w:val="000000"/>
                          <w:szCs w:val="20"/>
                        </w:rPr>
                        <w:t>гр</w:t>
                      </w:r>
                      <w:r>
                        <w:rPr>
                          <w:rFonts w:ascii="GOST type A" w:hAnsi="GOST type A"/>
                          <w:i/>
                          <w:color w:val="000000"/>
                          <w:szCs w:val="20"/>
                        </w:rPr>
                        <w:t>. 3пк2</w:t>
                      </w:r>
                      <w:r>
                        <w:rPr>
                          <w:rFonts w:ascii="GOST type A" w:hAnsi="GOST type A"/>
                          <w:i/>
                          <w:szCs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381" o:spid="_x0000_s1030" style="position:absolute;left:2141;top:15224;width:1222;height: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" filled="f" stroked="f">
                <v:textbox inset="1pt,1pt,1pt,1pt">
                  <w:txbxContent>
                    <w:p w14:paraId="029794D3" w14:textId="77777777" w:rsidR="00257C87" w:rsidRDefault="00257C87">
                      <w:pPr>
                        <w:ind w:left="0" w:firstLine="0"/>
                        <w:rPr>
                          <w:rFonts w:ascii="GOST type A" w:hAnsi="GOST type A"/>
                          <w:i/>
                          <w:sz w:val="20"/>
                        </w:rPr>
                      </w:pPr>
                      <w:r>
                        <w:rPr>
                          <w:rFonts w:ascii="GOST type A" w:hAnsi="GOST type A"/>
                          <w:i/>
                          <w:sz w:val="20"/>
                        </w:rPr>
                        <w:t xml:space="preserve">Ахметова Д. П. </w:t>
                      </w:r>
                    </w:p>
                  </w:txbxContent>
                </v:textbox>
              </v:rect>
              <v:rect id="Rectangle 384" o:spid="_x0000_s1031" style="position:absolute;left:1165;top:14887;width:303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<v:textbox inset="0,0,0,0">
                  <w:txbxContent>
                    <w:p w14:paraId="6CEF1287" w14:textId="77777777" w:rsidR="00257C87" w:rsidRDefault="00257C87">
                      <w:pPr>
                        <w:pStyle w:val="af8"/>
                        <w:ind w:firstLine="425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Изм.</w:t>
                      </w:r>
                    </w:p>
                  </w:txbxContent>
                </v:textbox>
              </v:rect>
              <v:rect id="Rectangle 385" o:spid="_x0000_s1032" style="position:absolute;left:1589;top:14913;width:408;height: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<v:textbox inset="0,0,0,0">
                  <w:txbxContent>
                    <w:p w14:paraId="5B063654" w14:textId="77777777" w:rsidR="00257C87" w:rsidRDefault="00257C87">
                      <w:pPr>
                        <w:pStyle w:val="af8"/>
                        <w:ind w:firstLine="425"/>
                        <w:rPr>
                          <w:rFonts w:ascii="GOST type A" w:hAnsi="GOST type A"/>
                          <w:sz w:val="14"/>
                        </w:rPr>
                      </w:pPr>
                      <w:r>
                        <w:rPr>
                          <w:rFonts w:ascii="GOST type A" w:hAnsi="GOST type A"/>
                          <w:sz w:val="14"/>
                        </w:rPr>
                        <w:t>Лист</w:t>
                      </w:r>
                    </w:p>
                  </w:txbxContent>
                </v:textbox>
              </v:rect>
              <v:rect id="Rectangle 386" o:spid="_x0000_s1033" style="position:absolute;left:2141;top:14895;width:1202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<v:textbox inset="0,0,0,0">
                  <w:txbxContent>
                    <w:p w14:paraId="11F2E805" w14:textId="77777777" w:rsidR="00257C87" w:rsidRDefault="00257C87">
                      <w:pPr>
                        <w:pStyle w:val="af8"/>
                        <w:ind w:firstLine="425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№ докум.</w:t>
                      </w:r>
                    </w:p>
                  </w:txbxContent>
                </v:textbox>
              </v:rect>
              <v:rect id="Rectangle 387" o:spid="_x0000_s1034" style="position:absolute;left:3550;top:14886;width:501;height: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<v:textbox inset="0,0,0,0">
                  <w:txbxContent>
                    <w:p w14:paraId="71832FA2" w14:textId="77777777" w:rsidR="00257C87" w:rsidRDefault="00257C87">
                      <w:pPr>
                        <w:pStyle w:val="af8"/>
                        <w:ind w:left="-567" w:firstLine="567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Подп.</w:t>
                      </w:r>
                    </w:p>
                  </w:txbxContent>
                </v:textbox>
              </v:rect>
              <v:rect id="Rectangle 388" o:spid="_x0000_s1035" style="position:absolute;left:1165;top:15226;width:688;height:2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<v:textbox inset="0,0,0,0">
                  <w:txbxContent>
                    <w:p w14:paraId="0924904A" w14:textId="77777777" w:rsidR="00257C87" w:rsidRDefault="00257C87">
                      <w:pPr>
                        <w:pStyle w:val="af8"/>
                        <w:ind w:firstLine="425"/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GOST type A" w:hAnsi="GOST type A"/>
                          <w:sz w:val="20"/>
                          <w:szCs w:val="20"/>
                        </w:rPr>
                        <w:t>Разраб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</v:rect>
              <v:rect id="Rectangle 389" o:spid="_x0000_s1036" style="position:absolute;left:4330;top:14887;width:485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<v:textbox inset="0,0,0,0">
                  <w:txbxContent>
                    <w:p w14:paraId="17F39F42" w14:textId="77777777" w:rsidR="00257C87" w:rsidRDefault="00257C87">
                      <w:pPr>
                        <w:pStyle w:val="af8"/>
                        <w:ind w:firstLine="425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дата</w:t>
                      </w:r>
                    </w:p>
                  </w:txbxContent>
                </v:textbox>
              </v:rect>
              <v:rect id="Rectangle 390" o:spid="_x0000_s1037" style="position:absolute;left:1216;top:15547;width:709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<v:textbox inset="0,0,0,0">
                  <w:txbxContent>
                    <w:p w14:paraId="1B3F2518" w14:textId="77777777" w:rsidR="00257C87" w:rsidRDefault="00257C87">
                      <w:pPr>
                        <w:pStyle w:val="af8"/>
                        <w:ind w:firstLine="425"/>
                        <w:jc w:val="left"/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GOST type A" w:hAnsi="GOST type A"/>
                          <w:sz w:val="20"/>
                          <w:szCs w:val="20"/>
                        </w:rPr>
                        <w:t>Провер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</v:rect>
              <v:rect id="Rectangle 393" o:spid="_x0000_s1038" style="position:absolute;left:1210;top:15892;width:793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<v:textbox inset="0,0,0,0">
                  <w:txbxContent>
                    <w:p w14:paraId="7DD8C308" w14:textId="77777777" w:rsidR="00257C87" w:rsidRDefault="00257C87">
                      <w:pPr>
                        <w:pStyle w:val="af8"/>
                        <w:ind w:firstLine="425"/>
                        <w:jc w:val="left"/>
                        <w:rPr>
                          <w:rFonts w:ascii="GOST type A" w:hAnsi="GOST type A"/>
                          <w:sz w:val="20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0"/>
                          <w:szCs w:val="22"/>
                        </w:rPr>
                        <w:t>Руковод.</w:t>
                      </w:r>
                    </w:p>
                  </w:txbxContent>
                </v:textbox>
              </v:rect>
              <v:group id="Group 394" o:spid="_x0000_s1039" style="position:absolute;left:9157;top:15386;width:324;height:291" coordorigin="-6389,-493" coordsize="22748,20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<v:shape id="Freeform 395" o:spid="_x0000_s1040" style="position:absolute;left:-6389;top:70;width:69;height:19929;visibility:visible;mso-wrap-style:square;v-text-anchor:top" coordsize="20000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" path="m,19929l,e" filled="f" strokeweight=".25pt">
                  <v:path arrowok="t" o:connecttype="custom" o:connectlocs="0,19858;0,0" o:connectangles="0,0"/>
                </v:shape>
                <v:shape id="Freeform 396" o:spid="_x0000_s1041" style="position:absolute;left:16290;top:-493;width:69;height:19929;visibility:visible;mso-wrap-style:square;v-text-anchor:top" coordsize="20000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" path="m,l,19929e" filled="f" strokeweight=".25pt">
                  <v:path arrowok="t" o:connecttype="custom" o:connectlocs="0,0;0,19858" o:connectangles="0,0"/>
                </v:shape>
              </v:group>
              <v:rect id="Rectangle 397" o:spid="_x0000_s1042" style="position:absolute;left:9053;top:15148;width:896;height: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<v:textbox inset="0,0,0,0">
                  <w:txbxContent>
                    <w:p w14:paraId="60AE5200" w14:textId="77777777" w:rsidR="00257C87" w:rsidRDefault="00257C87">
                      <w:pPr>
                        <w:pStyle w:val="af8"/>
                        <w:ind w:left="-634" w:firstLine="208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Лит.</w:t>
                      </w:r>
                    </w:p>
                  </w:txbxContent>
                </v:textbox>
              </v:rect>
              <v:rect id="Rectangle 398" o:spid="_x0000_s1043" style="position:absolute;left:9924;top:15149;width:692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<v:textbox inset="0,0,0,0">
                  <w:txbxContent>
                    <w:p w14:paraId="2413D723" w14:textId="77777777" w:rsidR="00257C87" w:rsidRDefault="00257C87">
                      <w:pPr>
                        <w:pStyle w:val="af8"/>
                        <w:ind w:left="-851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Лист</w:t>
                      </w:r>
                    </w:p>
                  </w:txbxContent>
                </v:textbox>
              </v:rect>
              <v:rect id="Rectangle 399" o:spid="_x0000_s1044" style="position:absolute;left:10694;top:15154;width:865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<v:textbox inset="0,0,0,0">
                  <w:txbxContent>
                    <w:p w14:paraId="7F1E4816" w14:textId="77777777" w:rsidR="00257C87" w:rsidRDefault="00257C87">
                      <w:pPr>
                        <w:pStyle w:val="af8"/>
                        <w:ind w:firstLine="425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Листов</w:t>
                      </w:r>
                    </w:p>
                  </w:txbxContent>
                </v:textbox>
              </v:rect>
              <v:rect id="Rectangle 400" o:spid="_x0000_s1045" style="position:absolute;left:4872;top:15151;width:4286;height:1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" filled="f" stroked="f">
                <v:textbox inset="1pt,1pt,1pt,1pt">
                  <w:txbxContent>
                    <w:p w14:paraId="3DA3AEFF" w14:textId="77777777" w:rsidR="00257C87" w:rsidRDefault="00257C87">
                      <w:pPr>
                        <w:suppressAutoHyphens/>
                        <w:jc w:val="center"/>
                        <w:rPr>
                          <w:i/>
                        </w:rPr>
                      </w:pPr>
                      <w:r>
                        <w:rPr>
                          <w:rFonts w:ascii="GOST type A" w:hAnsi="GOST type A"/>
                          <w:i/>
                          <w:sz w:val="32"/>
                          <w:szCs w:val="32"/>
                        </w:rPr>
                        <w:t>ПМ.11 Разработка, администрирование и защита баз данных</w:t>
                      </w:r>
                    </w:p>
                  </w:txbxContent>
                </v:textbox>
              </v:rect>
              <v:rect id="Rectangle 401" o:spid="_x0000_s1046" style="position:absolute;left:2124;top:15566;width:1456;height: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" filled="f" stroked="f">
                <v:textbox inset="1pt,0,1pt,0">
                  <w:txbxContent>
                    <w:p w14:paraId="2086E22D" w14:textId="77777777" w:rsidR="00257C87" w:rsidRDefault="00257C87">
                      <w:pPr>
                        <w:ind w:left="0" w:right="-195" w:firstLine="0"/>
                        <w:rPr>
                          <w:rFonts w:ascii="ISOCPEUR" w:hAnsi="ISOCPEUR"/>
                          <w:i/>
                          <w:sz w:val="16"/>
                        </w:rPr>
                      </w:pPr>
                      <w:proofErr w:type="spellStart"/>
                      <w:r>
                        <w:rPr>
                          <w:rFonts w:ascii="GOST type A" w:hAnsi="GOST type A"/>
                          <w:i/>
                          <w:sz w:val="20"/>
                        </w:rPr>
                        <w:t>Давлетбакова</w:t>
                      </w:r>
                      <w:proofErr w:type="spellEnd"/>
                      <w:r>
                        <w:rPr>
                          <w:rFonts w:ascii="GOST type A" w:hAnsi="GOST type A"/>
                          <w:i/>
                          <w:sz w:val="20"/>
                        </w:rPr>
                        <w:t xml:space="preserve"> Н. А.</w:t>
                      </w:r>
                    </w:p>
                  </w:txbxContent>
                </v:textbox>
              </v:rect>
              <v:line id="Line 404" o:spid="_x0000_s1047" style="position:absolute;visibility:visible;mso-wrap-style:square" from="1152,14318" to="11592,14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vfj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" strokeweight="2pt"/>
              <v:line id="Line 405" o:spid="_x0000_s1048" style="position:absolute;visibility:visible;mso-wrap-style:square" from="4872,14315" to="4872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    <v:line id="Line 406" o:spid="_x0000_s1049" style="position:absolute;visibility:visible;mso-wrap-style:square" from="4272,14316" to="4272,16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cYK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" strokeweight="2pt"/>
              <v:line id="Line 407" o:spid="_x0000_s1050" style="position:absolute;visibility:visible;mso-wrap-style:square" from="2082,14317" to="2082,16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WOR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" strokeweight="2pt"/>
              <v:line id="Line 408" o:spid="_x0000_s1051" style="position:absolute;flip:x;visibility:visible;mso-wrap-style:square" from="3528,14317" to="3550,164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" strokeweight="2pt"/>
              <v:line id="Line 409" o:spid="_x0000_s1052" style="position:absolute;visibility:visible;mso-wrap-style:square" from="1527,14314" to="1527,15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<v:line id="Line 410" o:spid="_x0000_s1053" style="position:absolute;flip:y;visibility:visible;mso-wrap-style:square" from="1137,16475" to="11577,16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" strokeweight="2pt"/>
              <v:line id="Line 412" o:spid="_x0000_s1054" style="position:absolute;flip:x;visibility:visible;mso-wrap-style:square" from="1137,15825" to="4857,15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"/>
              <v:line id="Line 413" o:spid="_x0000_s1055" style="position:absolute;flip:x y;visibility:visible;mso-wrap-style:square" from="1137,16149" to="4872,16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"/>
              <v:line id="Line 414" o:spid="_x0000_s1056" style="position:absolute;flip:x;visibility:visible;mso-wrap-style:square" from="1143,15499" to="4863,15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"/>
              <v:line id="Line 415" o:spid="_x0000_s1057" style="position:absolute;flip:x y;visibility:visible;mso-wrap-style:square" from="1152,15125" to="11592,151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" strokeweight="2pt"/>
              <v:line id="Line 416" o:spid="_x0000_s1058" style="position:absolute;flip:x;visibility:visible;mso-wrap-style:square" from="1152,14852" to="4872,148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" strokeweight="2pt"/>
              <v:line id="Line 417" o:spid="_x0000_s1059" style="position:absolute;flip:x;visibility:visible;mso-wrap-style:square" from="1137,14585" to="4872,14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"/>
              <v:line id="Line 418" o:spid="_x0000_s1060" style="position:absolute;visibility:visible;mso-wrap-style:square" from="8768,15394" to="11607,153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Line 419" o:spid="_x0000_s1061" style="position:absolute;visibility:visible;mso-wrap-style:square" from="8768,15121" to="8805,16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Line 420" o:spid="_x0000_s1062" style="position:absolute;visibility:visible;mso-wrap-style:square" from="8805,15706" to="11559,157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<v:line id="Line 421" o:spid="_x0000_s1063" style="position:absolute;visibility:visible;mso-wrap-style:square" from="9825,15139" to="9825,157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bKBwgAAANs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Co9bKBwgAAANsAAAAPAAAA&#10;AAAAAAAAAAAAAAcCAABkcnMvZG93bnJldi54bWxQSwUGAAAAAAMAAwC3AAAA9gIAAAAA&#10;" strokeweight="2pt"/>
              <v:line id="Line 422" o:spid="_x0000_s1064" style="position:absolute;visibility:visible;mso-wrap-style:square" from="10707,15154" to="10707,157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line id="Line 423" o:spid="_x0000_s1065" style="position:absolute;flip:y;visibility:visible;mso-wrap-style:square" from="11592,369" to="11592,164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" strokeweight="2pt"/>
              <v:line id="Line 424" o:spid="_x0000_s1066" style="position:absolute;flip:x;visibility:visible;mso-wrap-style:square" from="1117,369" to="11609,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" strokeweight="2pt"/>
              <v:line id="Line 425" o:spid="_x0000_s1067" style="position:absolute;visibility:visible;mso-wrap-style:square" from="1137,369" to="1152,16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SC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" strokeweight="2pt"/>
              <v:rect id="Rectangle 457" o:spid="_x0000_s1068" style="position:absolute;left:2099;top:16116;width:1260;height: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" filled="f" stroked="f">
                <v:textbox inset="1pt,0,1pt,0">
                  <w:txbxContent>
                    <w:p w14:paraId="11A7051C" w14:textId="77777777" w:rsidR="00257C87" w:rsidRDefault="00257C87">
                      <w:pPr>
                        <w:rPr>
                          <w:rFonts w:ascii="ISOCPEUR" w:hAnsi="ISOCPEUR"/>
                          <w:i/>
                          <w:sz w:val="16"/>
                        </w:rPr>
                      </w:pPr>
                    </w:p>
                  </w:txbxContent>
                </v:textbox>
              </v:rect>
              <v:rect id="Rectangle 458" o:spid="_x0000_s1069" style="position:absolute;left:2133;top:15909;width:139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" filled="f" stroked="f">
                <v:textbox inset="1pt,0,1pt,0">
                  <w:txbxContent>
                    <w:p w14:paraId="5B006E9C" w14:textId="77777777" w:rsidR="00257C87" w:rsidRDefault="00257C87">
                      <w:pPr>
                        <w:ind w:left="0" w:right="-195" w:firstLine="0"/>
                        <w:rPr>
                          <w:rFonts w:ascii="ISOCPEUR" w:hAnsi="ISOCPEUR"/>
                          <w:i/>
                          <w:sz w:val="16"/>
                        </w:rPr>
                      </w:pPr>
                      <w:proofErr w:type="spellStart"/>
                      <w:r>
                        <w:rPr>
                          <w:rFonts w:ascii="GOST type A" w:hAnsi="GOST type A"/>
                          <w:i/>
                          <w:sz w:val="20"/>
                        </w:rPr>
                        <w:t>Давлетбакова</w:t>
                      </w:r>
                      <w:proofErr w:type="spellEnd"/>
                      <w:r>
                        <w:rPr>
                          <w:rFonts w:ascii="GOST type A" w:hAnsi="GOST type A"/>
                          <w:i/>
                          <w:sz w:val="20"/>
                        </w:rPr>
                        <w:t xml:space="preserve"> Н. А.</w:t>
                      </w:r>
                    </w:p>
                    <w:p w14:paraId="3AA03B00" w14:textId="77777777" w:rsidR="00257C87" w:rsidRDefault="00257C87">
                      <w:pPr>
                        <w:ind w:left="0" w:firstLine="0"/>
                      </w:pP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68753F" w14:textId="77777777" w:rsidR="00257C87" w:rsidRDefault="00257C87">
    <w:pPr>
      <w:pStyle w:val="af7"/>
      <w:jc w:val="center"/>
      <w:rPr>
        <w:rFonts w:ascii="Times New Roman" w:hAnsi="Times New Roman"/>
        <w:sz w:val="28"/>
        <w:szCs w:val="28"/>
      </w:rPr>
    </w:pPr>
  </w:p>
  <w:p w14:paraId="0466B89F" w14:textId="77777777" w:rsidR="00257C87" w:rsidRDefault="00257C87">
    <w:pPr>
      <w:pStyle w:val="af7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МИНИСТЕРСТВО ОБРАЗОВАНИЯ ОРЕНБУРГСКОЙ ОБЛАСТИ</w:t>
    </w:r>
  </w:p>
  <w:p w14:paraId="73C57138" w14:textId="77777777" w:rsidR="00257C87" w:rsidRDefault="00257C87">
    <w:pPr>
      <w:pStyle w:val="af7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Государственное автономное профессиональное образовательное учреждение</w:t>
    </w:r>
  </w:p>
  <w:p w14:paraId="789559CA" w14:textId="77777777" w:rsidR="00257C87" w:rsidRDefault="00257C87">
    <w:pPr>
      <w:pStyle w:val="af7"/>
      <w:jc w:val="center"/>
      <w:rPr>
        <w:rFonts w:ascii="Times New Roman" w:hAnsi="Times New Roman"/>
        <w:b/>
        <w:sz w:val="28"/>
        <w:szCs w:val="28"/>
      </w:rPr>
    </w:pPr>
    <w:r>
      <w:rPr>
        <w:rFonts w:ascii="Times New Roman" w:hAnsi="Times New Roman"/>
        <w:b/>
        <w:sz w:val="28"/>
        <w:szCs w:val="28"/>
      </w:rPr>
      <w:t>«ОРЕНБУРГСКИЙ КОЛЛЕДЖ ЭКОНОМИКИ И ИНФОРМАТИКИ»</w:t>
    </w:r>
  </w:p>
  <w:p w14:paraId="14A2A2AE" w14:textId="77777777" w:rsidR="00257C87" w:rsidRDefault="00257C87">
    <w:pPr>
      <w:pStyle w:val="af7"/>
      <w:jc w:val="center"/>
    </w:pPr>
    <w:r>
      <w:rPr>
        <w:rFonts w:ascii="Times New Roman" w:hAnsi="Times New Roman"/>
        <w:b/>
        <w:sz w:val="28"/>
        <w:szCs w:val="28"/>
      </w:rPr>
      <w:t>(ГАПОУ ОКЭИ)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244B24" w14:textId="77777777" w:rsidR="00257C87" w:rsidRDefault="00257C87">
    <w:pPr>
      <w:pStyle w:val="af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ACD990" w14:textId="77777777" w:rsidR="00257C87" w:rsidRDefault="00257C87">
    <w:pPr>
      <w:pStyle w:val="af"/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193A3661" wp14:editId="6944E188">
              <wp:simplePos x="0" y="0"/>
              <wp:positionH relativeFrom="column">
                <wp:posOffset>-365760</wp:posOffset>
              </wp:positionH>
              <wp:positionV relativeFrom="paragraph">
                <wp:posOffset>-50165</wp:posOffset>
              </wp:positionV>
              <wp:extent cx="6805930" cy="10620375"/>
              <wp:effectExtent l="0" t="0" r="0" b="0"/>
              <wp:wrapNone/>
              <wp:docPr id="161" name="Группа 1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05930" cy="10620234"/>
                        <a:chOff x="1117" y="369"/>
                        <a:chExt cx="10718" cy="16587"/>
                      </a:xfrm>
                    </wpg:grpSpPr>
                    <wps:wsp>
                      <wps:cNvPr id="163" name="Rectangle 378"/>
                      <wps:cNvSpPr>
                        <a:spLocks noChangeArrowheads="1"/>
                      </wps:cNvSpPr>
                      <wps:spPr bwMode="auto">
                        <a:xfrm>
                          <a:off x="7612" y="15437"/>
                          <a:ext cx="2739" cy="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44A4AA9" w14:textId="77777777" w:rsidR="00257C87" w:rsidRDefault="00257C87">
                            <w:pPr>
                              <w:pStyle w:val="af8"/>
                              <w:ind w:left="-709" w:right="-686"/>
                              <w:rPr>
                                <w:rFonts w:ascii="GOST type A" w:hAnsi="GOST type A"/>
                                <w:sz w:val="24"/>
                                <w:szCs w:val="44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1"/>
                                <w:szCs w:val="36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5" name="Rectangle 379"/>
                      <wps:cNvSpPr>
                        <a:spLocks noChangeArrowheads="1"/>
                      </wps:cNvSpPr>
                      <wps:spPr bwMode="auto">
                        <a:xfrm>
                          <a:off x="6239" y="14514"/>
                          <a:ext cx="4006" cy="5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3107A83" w14:textId="77777777" w:rsidR="00257C87" w:rsidRPr="002B36BF" w:rsidRDefault="00257C87" w:rsidP="002B36BF">
                            <w:pPr>
                              <w:pStyle w:val="af7"/>
                              <w:ind w:right="-113"/>
                              <w:jc w:val="center"/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>ОКЭИ 09.02.07 9024</w:t>
                            </w:r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="002B36BF"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>11 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6" name="Rectangle 380"/>
                      <wps:cNvSpPr>
                        <a:spLocks noChangeArrowheads="1"/>
                      </wps:cNvSpPr>
                      <wps:spPr bwMode="auto">
                        <a:xfrm>
                          <a:off x="8730" y="15756"/>
                          <a:ext cx="3105" cy="7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940366E" w14:textId="77777777" w:rsidR="00257C87" w:rsidRDefault="00257C87">
                            <w:pPr>
                              <w:pStyle w:val="af3"/>
                              <w:ind w:left="0" w:right="262" w:firstLine="0"/>
                              <w:jc w:val="center"/>
                              <w:rPr>
                                <w:rFonts w:ascii="GOST type A" w:hAnsi="GOST type A"/>
                                <w:i/>
                                <w:szCs w:val="20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color w:val="000000"/>
                                <w:szCs w:val="20"/>
                              </w:rPr>
                              <w:t>Отделение</w:t>
                            </w:r>
                            <w:r>
                              <w:rPr>
                                <w:rFonts w:ascii="Arial" w:hAnsi="Arial" w:cs="Arial"/>
                                <w:i/>
                                <w:color w:val="00000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 w:cs="Arial"/>
                                <w:i/>
                                <w:color w:val="000000"/>
                                <w:szCs w:val="20"/>
                              </w:rPr>
                              <w:t>программирование</w:t>
                            </w:r>
                            <w:r>
                              <w:rPr>
                                <w:rFonts w:ascii="GOST type A" w:hAnsi="GOST type A"/>
                                <w:i/>
                                <w:color w:val="00000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ascii="GOST type A" w:hAnsi="GOST type A" w:cs="GOST type A"/>
                                <w:i/>
                                <w:color w:val="000000"/>
                                <w:szCs w:val="20"/>
                              </w:rPr>
                              <w:t>гр</w:t>
                            </w:r>
                            <w:r>
                              <w:rPr>
                                <w:rFonts w:ascii="GOST type A" w:hAnsi="GOST type A"/>
                                <w:i/>
                                <w:color w:val="000000"/>
                                <w:szCs w:val="20"/>
                              </w:rPr>
                              <w:t>. 3пк2</w:t>
                            </w:r>
                            <w:r>
                              <w:rPr>
                                <w:rFonts w:ascii="GOST type A" w:hAnsi="GOST type A"/>
                                <w:i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7" name="Rectangle 381"/>
                      <wps:cNvSpPr>
                        <a:spLocks noChangeArrowheads="1"/>
                      </wps:cNvSpPr>
                      <wps:spPr bwMode="auto">
                        <a:xfrm>
                          <a:off x="2141" y="15224"/>
                          <a:ext cx="1222" cy="2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F659F1" w14:textId="77777777" w:rsidR="00257C87" w:rsidRDefault="00D65B18">
                            <w:pPr>
                              <w:ind w:left="0" w:firstLine="0"/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  <w:t>Косырев А. В.</w:t>
                            </w:r>
                            <w:r w:rsidR="00257C87"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8" name="Rectangle 384"/>
                      <wps:cNvSpPr>
                        <a:spLocks noChangeArrowheads="1"/>
                      </wps:cNvSpPr>
                      <wps:spPr bwMode="auto">
                        <a:xfrm>
                          <a:off x="1165" y="14887"/>
                          <a:ext cx="303" cy="2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F9FD8D1" w14:textId="77777777" w:rsidR="00257C87" w:rsidRDefault="00257C87">
                            <w:pPr>
                              <w:pStyle w:val="af8"/>
                              <w:ind w:firstLine="425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9" name="Rectangle 385"/>
                      <wps:cNvSpPr>
                        <a:spLocks noChangeArrowheads="1"/>
                      </wps:cNvSpPr>
                      <wps:spPr bwMode="auto">
                        <a:xfrm>
                          <a:off x="1589" y="14913"/>
                          <a:ext cx="408" cy="1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6D87028" w14:textId="77777777" w:rsidR="00257C87" w:rsidRDefault="00257C87">
                            <w:pPr>
                              <w:pStyle w:val="af8"/>
                              <w:ind w:firstLine="425"/>
                              <w:rPr>
                                <w:rFonts w:ascii="GOST type A" w:hAnsi="GOST type A"/>
                                <w:sz w:val="14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0" name="Rectangle 386"/>
                      <wps:cNvSpPr>
                        <a:spLocks noChangeArrowheads="1"/>
                      </wps:cNvSpPr>
                      <wps:spPr bwMode="auto">
                        <a:xfrm>
                          <a:off x="2141" y="14895"/>
                          <a:ext cx="1202" cy="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11A8175" w14:textId="77777777" w:rsidR="00257C87" w:rsidRDefault="00257C87">
                            <w:pPr>
                              <w:pStyle w:val="af8"/>
                              <w:ind w:firstLine="425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93" name="Rectangle 387"/>
                      <wps:cNvSpPr>
                        <a:spLocks noChangeArrowheads="1"/>
                      </wps:cNvSpPr>
                      <wps:spPr bwMode="auto">
                        <a:xfrm>
                          <a:off x="3550" y="14886"/>
                          <a:ext cx="501" cy="1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D27C773" w14:textId="77777777" w:rsidR="00257C87" w:rsidRDefault="00257C87">
                            <w:pPr>
                              <w:pStyle w:val="af8"/>
                              <w:ind w:left="-567" w:firstLine="567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Подп.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94" name="Rectangle 388"/>
                      <wps:cNvSpPr>
                        <a:spLocks noChangeArrowheads="1"/>
                      </wps:cNvSpPr>
                      <wps:spPr bwMode="auto">
                        <a:xfrm>
                          <a:off x="1165" y="15226"/>
                          <a:ext cx="688" cy="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3A7897E" w14:textId="77777777" w:rsidR="00257C87" w:rsidRDefault="00257C87">
                            <w:pPr>
                              <w:pStyle w:val="af8"/>
                              <w:ind w:firstLine="425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GOST type A" w:hAnsi="GOST type A"/>
                                <w:sz w:val="20"/>
                                <w:szCs w:val="20"/>
                              </w:rPr>
                              <w:t>Разраб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95" name="Rectangle 389"/>
                      <wps:cNvSpPr>
                        <a:spLocks noChangeArrowheads="1"/>
                      </wps:cNvSpPr>
                      <wps:spPr bwMode="auto">
                        <a:xfrm>
                          <a:off x="4330" y="14887"/>
                          <a:ext cx="485" cy="2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CA4CC2F" w14:textId="77777777" w:rsidR="00257C87" w:rsidRDefault="00257C87">
                            <w:pPr>
                              <w:pStyle w:val="af8"/>
                              <w:ind w:firstLine="425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96" name="Rectangle 390"/>
                      <wps:cNvSpPr>
                        <a:spLocks noChangeArrowheads="1"/>
                      </wps:cNvSpPr>
                      <wps:spPr bwMode="auto">
                        <a:xfrm>
                          <a:off x="1216" y="15547"/>
                          <a:ext cx="709" cy="22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A06B5F8" w14:textId="77777777" w:rsidR="00257C87" w:rsidRDefault="00257C87">
                            <w:pPr>
                              <w:pStyle w:val="af8"/>
                              <w:ind w:firstLine="425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GOST type A" w:hAnsi="GOST type A"/>
                                <w:sz w:val="20"/>
                                <w:szCs w:val="20"/>
                              </w:rPr>
                              <w:t>Провер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97" name="Rectangle 393"/>
                      <wps:cNvSpPr>
                        <a:spLocks noChangeArrowheads="1"/>
                      </wps:cNvSpPr>
                      <wps:spPr bwMode="auto">
                        <a:xfrm>
                          <a:off x="1210" y="15892"/>
                          <a:ext cx="793" cy="2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1EA4D96" w14:textId="77777777" w:rsidR="00257C87" w:rsidRDefault="00257C87">
                            <w:pPr>
                              <w:pStyle w:val="af8"/>
                              <w:ind w:firstLine="425"/>
                              <w:jc w:val="left"/>
                              <w:rPr>
                                <w:rFonts w:ascii="GOST type A" w:hAnsi="GOST type A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0"/>
                                <w:szCs w:val="22"/>
                              </w:rPr>
                              <w:t>Руковод.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g:grpSp>
                      <wpg:cNvPr id="198" name="Group 394"/>
                      <wpg:cNvGrpSpPr/>
                      <wpg:grpSpPr>
                        <a:xfrm>
                          <a:off x="9157" y="15386"/>
                          <a:ext cx="324" cy="291"/>
                          <a:chOff x="-6389" y="-493"/>
                          <a:chExt cx="22748" cy="20492"/>
                        </a:xfrm>
                      </wpg:grpSpPr>
                      <wps:wsp>
                        <wps:cNvPr id="199" name="Freeform 395"/>
                        <wps:cNvSpPr/>
                        <wps:spPr bwMode="auto">
                          <a:xfrm>
                            <a:off x="-6389" y="70"/>
                            <a:ext cx="69" cy="19929"/>
                          </a:xfrm>
                          <a:custGeom>
                            <a:avLst/>
                            <a:gdLst>
                              <a:gd name="T0" fmla="*/ 0 w 20000"/>
                              <a:gd name="T1" fmla="*/ 19929 h 20000"/>
                              <a:gd name="T2" fmla="*/ 0 w 20000"/>
                              <a:gd name="T3" fmla="*/ 0 h 200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000" h="20000">
                                <a:moveTo>
                                  <a:pt x="0" y="1992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3175" cap="flat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" name="Freeform 396"/>
                        <wps:cNvSpPr/>
                        <wps:spPr bwMode="auto">
                          <a:xfrm>
                            <a:off x="16290" y="-493"/>
                            <a:ext cx="69" cy="19929"/>
                          </a:xfrm>
                          <a:custGeom>
                            <a:avLst/>
                            <a:gdLst>
                              <a:gd name="T0" fmla="*/ 0 w 20000"/>
                              <a:gd name="T1" fmla="*/ 0 h 20000"/>
                              <a:gd name="T2" fmla="*/ 0 w 20000"/>
                              <a:gd name="T3" fmla="*/ 19929 h 200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000" h="20000">
                                <a:moveTo>
                                  <a:pt x="0" y="0"/>
                                </a:moveTo>
                                <a:lnTo>
                                  <a:pt x="0" y="19929"/>
                                </a:lnTo>
                              </a:path>
                            </a:pathLst>
                          </a:custGeom>
                          <a:noFill/>
                          <a:ln w="3175" cap="flat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s:wsp>
                      <wps:cNvPr id="201" name="Rectangle 397"/>
                      <wps:cNvSpPr>
                        <a:spLocks noChangeArrowheads="1"/>
                      </wps:cNvSpPr>
                      <wps:spPr bwMode="auto">
                        <a:xfrm>
                          <a:off x="9053" y="15148"/>
                          <a:ext cx="896" cy="2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88655E5" w14:textId="77777777" w:rsidR="00257C87" w:rsidRDefault="00257C87">
                            <w:pPr>
                              <w:pStyle w:val="af8"/>
                              <w:ind w:left="-634" w:firstLine="208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02" name="Rectangle 398"/>
                      <wps:cNvSpPr>
                        <a:spLocks noChangeArrowheads="1"/>
                      </wps:cNvSpPr>
                      <wps:spPr bwMode="auto">
                        <a:xfrm>
                          <a:off x="9924" y="15149"/>
                          <a:ext cx="692" cy="2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9133DD" w14:textId="77777777" w:rsidR="00257C87" w:rsidRDefault="00257C87">
                            <w:pPr>
                              <w:pStyle w:val="af8"/>
                              <w:ind w:left="-851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03" name="Rectangle 399"/>
                      <wps:cNvSpPr>
                        <a:spLocks noChangeArrowheads="1"/>
                      </wps:cNvSpPr>
                      <wps:spPr bwMode="auto">
                        <a:xfrm>
                          <a:off x="10694" y="15154"/>
                          <a:ext cx="865" cy="2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533F52C" w14:textId="77777777" w:rsidR="00257C87" w:rsidRDefault="00257C87">
                            <w:pPr>
                              <w:pStyle w:val="af8"/>
                              <w:ind w:firstLine="425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04" name="Rectangle 400"/>
                      <wps:cNvSpPr>
                        <a:spLocks noChangeArrowheads="1"/>
                      </wps:cNvSpPr>
                      <wps:spPr bwMode="auto">
                        <a:xfrm>
                          <a:off x="4872" y="15151"/>
                          <a:ext cx="4286" cy="1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4FEA8A9" w14:textId="77777777" w:rsidR="00257C87" w:rsidRDefault="00257C87">
                            <w:pPr>
                              <w:suppressAutoHyphens/>
                              <w:ind w:left="-5" w:rightChars="116" w:right="325" w:firstLine="5"/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32"/>
                                <w:szCs w:val="32"/>
                              </w:rPr>
                              <w:t>ПМ.02 Инструментальные средства разработки программного обеспечения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" name="Rectangle 401"/>
                      <wps:cNvSpPr>
                        <a:spLocks noChangeArrowheads="1"/>
                      </wps:cNvSpPr>
                      <wps:spPr bwMode="auto">
                        <a:xfrm>
                          <a:off x="2124" y="15566"/>
                          <a:ext cx="1456" cy="2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CDA9FA8" w14:textId="2AA60353" w:rsidR="00257C87" w:rsidRDefault="008D6529">
                            <w:pPr>
                              <w:ind w:left="0" w:right="-195" w:firstLine="0"/>
                              <w:rPr>
                                <w:rFonts w:ascii="ISOCPEUR" w:hAnsi="ISOCPEUR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  <w:t>Лукьяненко</w:t>
                            </w:r>
                            <w:r w:rsidR="00257C87"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  <w:t>О</w:t>
                            </w:r>
                            <w:r w:rsidR="00257C87"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  <w:t xml:space="preserve">. </w:t>
                            </w:r>
                            <w:r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  <w:t>В</w:t>
                            </w:r>
                            <w:r w:rsidR="00257C87"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0" rIns="12700" bIns="0" anchor="t" anchorCtr="0" upright="1">
                        <a:noAutofit/>
                      </wps:bodyPr>
                    </wps:wsp>
                    <wps:wsp>
                      <wps:cNvPr id="206" name="Line 404"/>
                      <wps:cNvCnPr>
                        <a:cxnSpLocks noChangeShapeType="1"/>
                      </wps:cNvCnPr>
                      <wps:spPr bwMode="auto">
                        <a:xfrm>
                          <a:off x="1152" y="14318"/>
                          <a:ext cx="1044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07" name="Line 405"/>
                      <wps:cNvCnPr>
                        <a:cxnSpLocks noChangeShapeType="1"/>
                      </wps:cNvCnPr>
                      <wps:spPr bwMode="auto">
                        <a:xfrm>
                          <a:off x="4872" y="14315"/>
                          <a:ext cx="0" cy="2174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08" name="Line 406"/>
                      <wps:cNvCnPr>
                        <a:cxnSpLocks noChangeShapeType="1"/>
                      </wps:cNvCnPr>
                      <wps:spPr bwMode="auto">
                        <a:xfrm>
                          <a:off x="4272" y="14316"/>
                          <a:ext cx="0" cy="217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09" name="Line 407"/>
                      <wps:cNvCnPr>
                        <a:cxnSpLocks noChangeShapeType="1"/>
                      </wps:cNvCnPr>
                      <wps:spPr bwMode="auto">
                        <a:xfrm>
                          <a:off x="2082" y="14317"/>
                          <a:ext cx="0" cy="217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10" name="Line 408"/>
                      <wps:cNvCnPr>
                        <a:cxnSpLocks noChangeShapeType="1"/>
                      </wps:cNvCnPr>
                      <wps:spPr bwMode="auto">
                        <a:xfrm flipH="1">
                          <a:off x="3528" y="14317"/>
                          <a:ext cx="22" cy="2174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11" name="Line 409"/>
                      <wps:cNvCnPr>
                        <a:cxnSpLocks noChangeShapeType="1"/>
                      </wps:cNvCnPr>
                      <wps:spPr bwMode="auto">
                        <a:xfrm>
                          <a:off x="1527" y="14314"/>
                          <a:ext cx="0" cy="79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12" name="Line 410"/>
                      <wps:cNvCnPr>
                        <a:cxnSpLocks noChangeShapeType="1"/>
                      </wps:cNvCnPr>
                      <wps:spPr bwMode="auto">
                        <a:xfrm flipV="1">
                          <a:off x="1137" y="16475"/>
                          <a:ext cx="1044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13" name="Line 412"/>
                      <wps:cNvCnPr>
                        <a:cxnSpLocks noChangeShapeType="1"/>
                      </wps:cNvCnPr>
                      <wps:spPr bwMode="auto">
                        <a:xfrm flipH="1">
                          <a:off x="1137" y="15825"/>
                          <a:ext cx="372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14" name="Line 413"/>
                      <wps:cNvCnPr>
                        <a:cxnSpLocks noChangeShapeType="1"/>
                      </wps:cNvCnPr>
                      <wps:spPr bwMode="auto">
                        <a:xfrm flipH="1" flipV="1">
                          <a:off x="1137" y="16149"/>
                          <a:ext cx="373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15" name="Line 414"/>
                      <wps:cNvCnPr>
                        <a:cxnSpLocks noChangeShapeType="1"/>
                      </wps:cNvCnPr>
                      <wps:spPr bwMode="auto">
                        <a:xfrm flipH="1">
                          <a:off x="1143" y="15499"/>
                          <a:ext cx="372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16" name="Line 415"/>
                      <wps:cNvCnPr>
                        <a:cxnSpLocks noChangeShapeType="1"/>
                      </wps:cNvCnPr>
                      <wps:spPr bwMode="auto">
                        <a:xfrm flipH="1" flipV="1">
                          <a:off x="1152" y="15125"/>
                          <a:ext cx="1044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17" name="Line 416"/>
                      <wps:cNvCnPr>
                        <a:cxnSpLocks noChangeShapeType="1"/>
                      </wps:cNvCnPr>
                      <wps:spPr bwMode="auto">
                        <a:xfrm flipH="1">
                          <a:off x="1152" y="14852"/>
                          <a:ext cx="372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18" name="Line 417"/>
                      <wps:cNvCnPr>
                        <a:cxnSpLocks noChangeShapeType="1"/>
                      </wps:cNvCnPr>
                      <wps:spPr bwMode="auto">
                        <a:xfrm flipH="1">
                          <a:off x="1137" y="14585"/>
                          <a:ext cx="373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19" name="Line 418"/>
                      <wps:cNvCnPr>
                        <a:cxnSpLocks noChangeShapeType="1"/>
                      </wps:cNvCnPr>
                      <wps:spPr bwMode="auto">
                        <a:xfrm>
                          <a:off x="8768" y="15394"/>
                          <a:ext cx="2839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20" name="Line 419"/>
                      <wps:cNvCnPr>
                        <a:cxnSpLocks noChangeShapeType="1"/>
                      </wps:cNvCnPr>
                      <wps:spPr bwMode="auto">
                        <a:xfrm>
                          <a:off x="8768" y="15121"/>
                          <a:ext cx="37" cy="135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21" name="Line 420"/>
                      <wps:cNvCnPr>
                        <a:cxnSpLocks noChangeShapeType="1"/>
                      </wps:cNvCnPr>
                      <wps:spPr bwMode="auto">
                        <a:xfrm>
                          <a:off x="8805" y="15706"/>
                          <a:ext cx="2754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22" name="Line 421"/>
                      <wps:cNvCnPr>
                        <a:cxnSpLocks noChangeShapeType="1"/>
                      </wps:cNvCnPr>
                      <wps:spPr bwMode="auto">
                        <a:xfrm>
                          <a:off x="9825" y="15139"/>
                          <a:ext cx="0" cy="56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23" name="Line 422"/>
                      <wps:cNvCnPr>
                        <a:cxnSpLocks noChangeShapeType="1"/>
                      </wps:cNvCnPr>
                      <wps:spPr bwMode="auto">
                        <a:xfrm>
                          <a:off x="10707" y="15154"/>
                          <a:ext cx="0" cy="55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84" name="Line 423"/>
                      <wps:cNvCnPr>
                        <a:cxnSpLocks noChangeShapeType="1"/>
                      </wps:cNvCnPr>
                      <wps:spPr bwMode="auto">
                        <a:xfrm flipV="1">
                          <a:off x="11592" y="369"/>
                          <a:ext cx="0" cy="1612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85" name="Line 424"/>
                      <wps:cNvCnPr>
                        <a:cxnSpLocks noChangeShapeType="1"/>
                      </wps:cNvCnPr>
                      <wps:spPr bwMode="auto">
                        <a:xfrm flipH="1">
                          <a:off x="1117" y="369"/>
                          <a:ext cx="10492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86" name="Line 425"/>
                      <wps:cNvCnPr>
                        <a:cxnSpLocks noChangeShapeType="1"/>
                      </wps:cNvCnPr>
                      <wps:spPr bwMode="auto">
                        <a:xfrm>
                          <a:off x="1137" y="369"/>
                          <a:ext cx="15" cy="1610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87" name="Rectangle 457"/>
                      <wps:cNvSpPr>
                        <a:spLocks noChangeArrowheads="1"/>
                      </wps:cNvSpPr>
                      <wps:spPr bwMode="auto">
                        <a:xfrm>
                          <a:off x="2099" y="16116"/>
                          <a:ext cx="1260" cy="2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02AFC50" w14:textId="77777777" w:rsidR="00257C87" w:rsidRDefault="00257C87">
                            <w:pPr>
                              <w:rPr>
                                <w:rFonts w:ascii="ISOCPEUR" w:hAnsi="ISOCPEUR"/>
                                <w:i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12700" tIns="0" rIns="12700" bIns="0" anchor="t" anchorCtr="0" upright="1">
                        <a:noAutofit/>
                      </wps:bodyPr>
                    </wps:wsp>
                    <wps:wsp>
                      <wps:cNvPr id="388" name="Rectangle 458"/>
                      <wps:cNvSpPr>
                        <a:spLocks noChangeArrowheads="1"/>
                      </wps:cNvSpPr>
                      <wps:spPr bwMode="auto">
                        <a:xfrm>
                          <a:off x="2133" y="15909"/>
                          <a:ext cx="1395" cy="1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EB1EF8F" w14:textId="0AC86061" w:rsidR="00257C87" w:rsidRDefault="008D6529">
                            <w:pPr>
                              <w:ind w:left="0" w:right="-195" w:firstLine="0"/>
                              <w:rPr>
                                <w:rFonts w:ascii="ISOCPEUR" w:hAnsi="ISOCPEUR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  <w:t>Лукьяненко</w:t>
                            </w:r>
                            <w:r w:rsidR="00257C87"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  <w:t>О</w:t>
                            </w:r>
                            <w:r w:rsidR="00257C87"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  <w:t xml:space="preserve">. </w:t>
                            </w:r>
                            <w:r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  <w:t>В</w:t>
                            </w:r>
                            <w:r w:rsidR="00257C87"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  <w:t>.</w:t>
                            </w:r>
                          </w:p>
                          <w:p w14:paraId="5B3FF865" w14:textId="77777777" w:rsidR="00257C87" w:rsidRDefault="00257C87">
                            <w:pPr>
                              <w:ind w:left="0" w:firstLine="0"/>
                            </w:pPr>
                          </w:p>
                        </w:txbxContent>
                      </wps:txbx>
                      <wps:bodyPr rot="0" vert="horz" wrap="square" lIns="12700" tIns="0" rIns="12700" bIns="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93A3661" id="Группа 161" o:spid="_x0000_s1072" style="position:absolute;left:0;text-align:left;margin-left:-28.8pt;margin-top:-3.95pt;width:535.9pt;height:836.25pt;z-index:251663360" coordorigin="1117,369" coordsize="10718,165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">
              <v:rect id="Rectangle 378" o:spid="_x0000_s1073" style="position:absolute;left:7612;top:15437;width:2739;height: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" filled="f" stroked="f">
                <v:textbox inset="1pt,1pt,1pt,1pt">
                  <w:txbxContent>
                    <w:p w14:paraId="744A4AA9" w14:textId="77777777" w:rsidR="00257C87" w:rsidRDefault="00257C87">
                      <w:pPr>
                        <w:pStyle w:val="af8"/>
                        <w:ind w:left="-709" w:right="-686"/>
                        <w:rPr>
                          <w:rFonts w:ascii="GOST type A" w:hAnsi="GOST type A"/>
                          <w:sz w:val="24"/>
                          <w:szCs w:val="44"/>
                        </w:rPr>
                      </w:pPr>
                      <w:r>
                        <w:rPr>
                          <w:rFonts w:ascii="GOST type A" w:hAnsi="GOST type A"/>
                          <w:sz w:val="21"/>
                          <w:szCs w:val="36"/>
                        </w:rPr>
                        <w:t>У</w:t>
                      </w:r>
                    </w:p>
                  </w:txbxContent>
                </v:textbox>
              </v:rect>
              <v:rect id="Rectangle 379" o:spid="_x0000_s1074" style="position:absolute;left:6239;top:14514;width:4006;height: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" filled="f" stroked="f">
                <v:textbox inset="1pt,1pt,1pt,1pt">
                  <w:txbxContent>
                    <w:p w14:paraId="03107A83" w14:textId="77777777" w:rsidR="00257C87" w:rsidRPr="002B36BF" w:rsidRDefault="00257C87" w:rsidP="002B36BF">
                      <w:pPr>
                        <w:pStyle w:val="af7"/>
                        <w:ind w:right="-113"/>
                        <w:jc w:val="center"/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</w:pPr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>ОКЭИ 09.02.07 9024</w:t>
                      </w:r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 </w:t>
                      </w:r>
                      <w:r w:rsidR="002B36BF"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>11 У</w:t>
                      </w:r>
                    </w:p>
                  </w:txbxContent>
                </v:textbox>
              </v:rect>
              <v:rect id="Rectangle 380" o:spid="_x0000_s1075" style="position:absolute;left:8730;top:15756;width:3105;height: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" filled="f" stroked="f">
                <v:textbox inset="1pt,1pt,1pt,1pt">
                  <w:txbxContent>
                    <w:p w14:paraId="5940366E" w14:textId="77777777" w:rsidR="00257C87" w:rsidRDefault="00257C87">
                      <w:pPr>
                        <w:pStyle w:val="af3"/>
                        <w:ind w:left="0" w:right="262" w:firstLine="0"/>
                        <w:jc w:val="center"/>
                        <w:rPr>
                          <w:rFonts w:ascii="GOST type A" w:hAnsi="GOST type A"/>
                          <w:i/>
                          <w:szCs w:val="20"/>
                        </w:rPr>
                      </w:pPr>
                      <w:r>
                        <w:rPr>
                          <w:rFonts w:ascii="GOST type A" w:hAnsi="GOST type A"/>
                          <w:i/>
                          <w:color w:val="000000"/>
                          <w:szCs w:val="20"/>
                        </w:rPr>
                        <w:t>Отделение</w:t>
                      </w:r>
                      <w:r>
                        <w:rPr>
                          <w:rFonts w:ascii="Arial" w:hAnsi="Arial" w:cs="Arial"/>
                          <w:i/>
                          <w:color w:val="000000"/>
                          <w:szCs w:val="20"/>
                        </w:rPr>
                        <w:t xml:space="preserve"> </w:t>
                      </w:r>
                      <w:r>
                        <w:rPr>
                          <w:rFonts w:ascii="GOST type A" w:hAnsi="GOST type A" w:cs="Arial"/>
                          <w:i/>
                          <w:color w:val="000000"/>
                          <w:szCs w:val="20"/>
                        </w:rPr>
                        <w:t>программирование</w:t>
                      </w:r>
                      <w:r>
                        <w:rPr>
                          <w:rFonts w:ascii="GOST type A" w:hAnsi="GOST type A"/>
                          <w:i/>
                          <w:color w:val="000000"/>
                          <w:szCs w:val="20"/>
                        </w:rPr>
                        <w:t xml:space="preserve">, </w:t>
                      </w:r>
                      <w:r>
                        <w:rPr>
                          <w:rFonts w:ascii="GOST type A" w:hAnsi="GOST type A" w:cs="GOST type A"/>
                          <w:i/>
                          <w:color w:val="000000"/>
                          <w:szCs w:val="20"/>
                        </w:rPr>
                        <w:t>гр</w:t>
                      </w:r>
                      <w:r>
                        <w:rPr>
                          <w:rFonts w:ascii="GOST type A" w:hAnsi="GOST type A"/>
                          <w:i/>
                          <w:color w:val="000000"/>
                          <w:szCs w:val="20"/>
                        </w:rPr>
                        <w:t>. 3пк2</w:t>
                      </w:r>
                      <w:r>
                        <w:rPr>
                          <w:rFonts w:ascii="GOST type A" w:hAnsi="GOST type A"/>
                          <w:i/>
                          <w:szCs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381" o:spid="_x0000_s1076" style="position:absolute;left:2141;top:15224;width:1222;height: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" filled="f" stroked="f">
                <v:textbox inset="1pt,1pt,1pt,1pt">
                  <w:txbxContent>
                    <w:p w14:paraId="13F659F1" w14:textId="77777777" w:rsidR="00257C87" w:rsidRDefault="00D65B18">
                      <w:pPr>
                        <w:ind w:left="0" w:firstLine="0"/>
                        <w:rPr>
                          <w:rFonts w:ascii="GOST type A" w:hAnsi="GOST type A"/>
                          <w:i/>
                          <w:sz w:val="20"/>
                        </w:rPr>
                      </w:pPr>
                      <w:r>
                        <w:rPr>
                          <w:rFonts w:ascii="GOST type A" w:hAnsi="GOST type A"/>
                          <w:i/>
                          <w:sz w:val="20"/>
                        </w:rPr>
                        <w:t>Косырев А. В.</w:t>
                      </w:r>
                      <w:r w:rsidR="00257C87">
                        <w:rPr>
                          <w:rFonts w:ascii="GOST type A" w:hAnsi="GOST type A"/>
                          <w:i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384" o:spid="_x0000_s1077" style="position:absolute;left:1165;top:14887;width:303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gXs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DskgXsxQAAANwAAAAP&#10;AAAAAAAAAAAAAAAAAAcCAABkcnMvZG93bnJldi54bWxQSwUGAAAAAAMAAwC3AAAA+QIAAAAA&#10;" filled="f" stroked="f">
                <v:textbox inset="0,0,0,0">
                  <w:txbxContent>
                    <w:p w14:paraId="2F9FD8D1" w14:textId="77777777" w:rsidR="00257C87" w:rsidRDefault="00257C87">
                      <w:pPr>
                        <w:pStyle w:val="af8"/>
                        <w:ind w:firstLine="425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Изм.</w:t>
                      </w:r>
                    </w:p>
                  </w:txbxContent>
                </v:textbox>
              </v:rect>
              <v:rect id="Rectangle 385" o:spid="_x0000_s1078" style="position:absolute;left:1589;top:14913;width:408;height: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qB3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OH3mXCBXP0AAAD//wMAUEsBAi0AFAAGAAgAAAAhANvh9svuAAAAhQEAABMAAAAAAAAAAAAA&#10;AAAAAAAAAFtDb250ZW50X1R5cGVzXS54bWxQSwECLQAUAAYACAAAACEAWvQsW78AAAAVAQAACwAA&#10;AAAAAAAAAAAAAAAfAQAAX3JlbHMvLnJlbHNQSwECLQAUAAYACAAAACEAg96gd8MAAADcAAAADwAA&#10;AAAAAAAAAAAAAAAHAgAAZHJzL2Rvd25yZXYueG1sUEsFBgAAAAADAAMAtwAAAPcCAAAAAA==&#10;" filled="f" stroked="f">
                <v:textbox inset="0,0,0,0">
                  <w:txbxContent>
                    <w:p w14:paraId="16D87028" w14:textId="77777777" w:rsidR="00257C87" w:rsidRDefault="00257C87">
                      <w:pPr>
                        <w:pStyle w:val="af8"/>
                        <w:ind w:firstLine="425"/>
                        <w:rPr>
                          <w:rFonts w:ascii="GOST type A" w:hAnsi="GOST type A"/>
                          <w:sz w:val="14"/>
                        </w:rPr>
                      </w:pPr>
                      <w:r>
                        <w:rPr>
                          <w:rFonts w:ascii="GOST type A" w:hAnsi="GOST type A"/>
                          <w:sz w:val="14"/>
                        </w:rPr>
                        <w:t>Лист</w:t>
                      </w:r>
                    </w:p>
                  </w:txbxContent>
                </v:textbox>
              </v:rect>
              <v:rect id="Rectangle 386" o:spid="_x0000_s1079" style="position:absolute;left:2141;top:14895;width:1202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Z83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fDlGZlA5/8AAAD//wMAUEsBAi0AFAAGAAgAAAAhANvh9svuAAAAhQEAABMAAAAAAAAA&#10;AAAAAAAAAAAAAFtDb250ZW50X1R5cGVzXS54bWxQSwECLQAUAAYACAAAACEAWvQsW78AAAAVAQAA&#10;CwAAAAAAAAAAAAAAAAAfAQAAX3JlbHMvLnJlbHNQSwECLQAUAAYACAAAACEAlz2fN8YAAADcAAAA&#10;DwAAAAAAAAAAAAAAAAAHAgAAZHJzL2Rvd25yZXYueG1sUEsFBgAAAAADAAMAtwAAAPoCAAAAAA==&#10;" filled="f" stroked="f">
                <v:textbox inset="0,0,0,0">
                  <w:txbxContent>
                    <w:p w14:paraId="011A8175" w14:textId="77777777" w:rsidR="00257C87" w:rsidRDefault="00257C87">
                      <w:pPr>
                        <w:pStyle w:val="af8"/>
                        <w:ind w:firstLine="425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№ докум.</w:t>
                      </w:r>
                    </w:p>
                  </w:txbxContent>
                </v:textbox>
              </v:rect>
              <v:rect id="Rectangle 387" o:spid="_x0000_s1080" style="position:absolute;left:3550;top:14886;width:501;height: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+e6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DX4+e6wgAAANwAAAAPAAAA&#10;AAAAAAAAAAAAAAcCAABkcnMvZG93bnJldi54bWxQSwUGAAAAAAMAAwC3AAAA9gIAAAAA&#10;" filled="f" stroked="f">
                <v:textbox inset="0,0,0,0">
                  <w:txbxContent>
                    <w:p w14:paraId="1D27C773" w14:textId="77777777" w:rsidR="00257C87" w:rsidRDefault="00257C87">
                      <w:pPr>
                        <w:pStyle w:val="af8"/>
                        <w:ind w:left="-567" w:firstLine="567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Подп.</w:t>
                      </w:r>
                    </w:p>
                  </w:txbxContent>
                </v:textbox>
              </v:rect>
              <v:rect id="Rectangle 388" o:spid="_x0000_s1081" style="position:absolute;left:1165;top:15226;width:688;height:2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/O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BYCn/OwgAAANwAAAAPAAAA&#10;AAAAAAAAAAAAAAcCAABkcnMvZG93bnJldi54bWxQSwUGAAAAAAMAAwC3AAAA9gIAAAAA&#10;" filled="f" stroked="f">
                <v:textbox inset="0,0,0,0">
                  <w:txbxContent>
                    <w:p w14:paraId="23A7897E" w14:textId="77777777" w:rsidR="00257C87" w:rsidRDefault="00257C87">
                      <w:pPr>
                        <w:pStyle w:val="af8"/>
                        <w:ind w:firstLine="425"/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GOST type A" w:hAnsi="GOST type A"/>
                          <w:sz w:val="20"/>
                          <w:szCs w:val="20"/>
                        </w:rPr>
                        <w:t>Разраб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</v:rect>
              <v:rect id="Rectangle 389" o:spid="_x0000_s1082" style="position:absolute;left:4330;top:14887;width:485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tpV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A3RtpVwgAAANwAAAAPAAAA&#10;AAAAAAAAAAAAAAcCAABkcnMvZG93bnJldi54bWxQSwUGAAAAAAMAAwC3AAAA9gIAAAAA&#10;" filled="f" stroked="f">
                <v:textbox inset="0,0,0,0">
                  <w:txbxContent>
                    <w:p w14:paraId="0CA4CC2F" w14:textId="77777777" w:rsidR="00257C87" w:rsidRDefault="00257C87">
                      <w:pPr>
                        <w:pStyle w:val="af8"/>
                        <w:ind w:firstLine="425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дата</w:t>
                      </w:r>
                    </w:p>
                  </w:txbxContent>
                </v:textbox>
              </v:rect>
              <v:rect id="Rectangle 390" o:spid="_x0000_s1083" style="position:absolute;left:1216;top:15547;width:709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EQi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uD3mXCBXP0AAAD//wMAUEsBAi0AFAAGAAgAAAAhANvh9svuAAAAhQEAABMAAAAAAAAAAAAA&#10;AAAAAAAAAFtDb250ZW50X1R5cGVzXS54bWxQSwECLQAUAAYACAAAACEAWvQsW78AAAAVAQAACwAA&#10;AAAAAAAAAAAAAAAfAQAAX3JlbHMvLnJlbHNQSwECLQAUAAYACAAAACEAx5REIsMAAADcAAAADwAA&#10;AAAAAAAAAAAAAAAHAgAAZHJzL2Rvd25yZXYueG1sUEsFBgAAAAADAAMAtwAAAPcCAAAAAA==&#10;" filled="f" stroked="f">
                <v:textbox inset="0,0,0,0">
                  <w:txbxContent>
                    <w:p w14:paraId="2A06B5F8" w14:textId="77777777" w:rsidR="00257C87" w:rsidRDefault="00257C87">
                      <w:pPr>
                        <w:pStyle w:val="af8"/>
                        <w:ind w:firstLine="425"/>
                        <w:jc w:val="left"/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GOST type A" w:hAnsi="GOST type A"/>
                          <w:sz w:val="20"/>
                          <w:szCs w:val="20"/>
                        </w:rPr>
                        <w:t>Провер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</v:rect>
              <v:rect id="Rectangle 393" o:spid="_x0000_s1084" style="position:absolute;left:1210;top:15892;width:793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<v:textbox inset="0,0,0,0">
                  <w:txbxContent>
                    <w:p w14:paraId="61EA4D96" w14:textId="77777777" w:rsidR="00257C87" w:rsidRDefault="00257C87">
                      <w:pPr>
                        <w:pStyle w:val="af8"/>
                        <w:ind w:firstLine="425"/>
                        <w:jc w:val="left"/>
                        <w:rPr>
                          <w:rFonts w:ascii="GOST type A" w:hAnsi="GOST type A"/>
                          <w:sz w:val="20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0"/>
                          <w:szCs w:val="22"/>
                        </w:rPr>
                        <w:t>Руковод.</w:t>
                      </w:r>
                    </w:p>
                  </w:txbxContent>
                </v:textbox>
              </v:rect>
              <v:group id="Group 394" o:spid="_x0000_s1085" style="position:absolute;left:9157;top:15386;width:324;height:291" coordorigin="-6389,-493" coordsize="22748,20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APd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0Irz8gEev4LAAD//wMAUEsBAi0AFAAGAAgAAAAhANvh9svuAAAAhQEAABMAAAAAAAAA&#10;AAAAAAAAAAAAAFtDb250ZW50X1R5cGVzXS54bWxQSwECLQAUAAYACAAAACEAWvQsW78AAAAVAQAA&#10;CwAAAAAAAAAAAAAAAAAfAQAAX3JlbHMvLnJlbHNQSwECLQAUAAYACAAAACEAXbgD3cYAAADcAAAA&#10;DwAAAAAAAAAAAAAAAAAHAgAAZHJzL2Rvd25yZXYueG1sUEsFBgAAAAADAAMAtwAAAPoCAAAAAA==&#10;">
                <v:shape id="Freeform 395" o:spid="_x0000_s1086" style="position:absolute;left:-6389;top:70;width:69;height:19929;visibility:visible;mso-wrap-style:square;v-text-anchor:top" coordsize="20000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" path="m,19929l,e" filled="f" strokeweight=".25pt">
                  <v:path arrowok="t" o:connecttype="custom" o:connectlocs="0,19858;0,0" o:connectangles="0,0"/>
                </v:shape>
                <v:shape id="Freeform 396" o:spid="_x0000_s1087" style="position:absolute;left:16290;top:-493;width:69;height:19929;visibility:visible;mso-wrap-style:square;v-text-anchor:top" coordsize="20000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" path="m,l,19929e" filled="f" strokeweight=".25pt">
                  <v:path arrowok="t" o:connecttype="custom" o:connectlocs="0,0;0,19858" o:connectangles="0,0"/>
                </v:shape>
              </v:group>
              <v:rect id="Rectangle 397" o:spid="_x0000_s1088" style="position:absolute;left:9053;top:15148;width:896;height: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<v:textbox inset="0,0,0,0">
                  <w:txbxContent>
                    <w:p w14:paraId="088655E5" w14:textId="77777777" w:rsidR="00257C87" w:rsidRDefault="00257C87">
                      <w:pPr>
                        <w:pStyle w:val="af8"/>
                        <w:ind w:left="-634" w:firstLine="208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Лит.</w:t>
                      </w:r>
                    </w:p>
                  </w:txbxContent>
                </v:textbox>
              </v:rect>
              <v:rect id="Rectangle 398" o:spid="_x0000_s1089" style="position:absolute;left:9924;top:15149;width:692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Lba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" filled="f" stroked="f">
                <v:textbox inset="0,0,0,0">
                  <w:txbxContent>
                    <w:p w14:paraId="3D9133DD" w14:textId="77777777" w:rsidR="00257C87" w:rsidRDefault="00257C87">
                      <w:pPr>
                        <w:pStyle w:val="af8"/>
                        <w:ind w:left="-851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Лист</w:t>
                      </w:r>
                    </w:p>
                  </w:txbxContent>
                </v:textbox>
              </v:rect>
              <v:rect id="Rectangle 399" o:spid="_x0000_s1090" style="position:absolute;left:10694;top:15154;width:865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BNB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5MwTQcYAAADcAAAA&#10;DwAAAAAAAAAAAAAAAAAHAgAAZHJzL2Rvd25yZXYueG1sUEsFBgAAAAADAAMAtwAAAPoCAAAAAA==&#10;" filled="f" stroked="f">
                <v:textbox inset="0,0,0,0">
                  <w:txbxContent>
                    <w:p w14:paraId="6533F52C" w14:textId="77777777" w:rsidR="00257C87" w:rsidRDefault="00257C87">
                      <w:pPr>
                        <w:pStyle w:val="af8"/>
                        <w:ind w:firstLine="425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Листов</w:t>
                      </w:r>
                    </w:p>
                  </w:txbxContent>
                </v:textbox>
              </v:rect>
              <v:rect id="Rectangle 400" o:spid="_x0000_s1091" style="position:absolute;left:4872;top:15151;width:4286;height:1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" filled="f" stroked="f">
                <v:textbox inset="1pt,1pt,1pt,1pt">
                  <w:txbxContent>
                    <w:p w14:paraId="74FEA8A9" w14:textId="77777777" w:rsidR="00257C87" w:rsidRDefault="00257C87">
                      <w:pPr>
                        <w:suppressAutoHyphens/>
                        <w:ind w:left="-5" w:rightChars="116" w:right="325" w:firstLine="5"/>
                        <w:jc w:val="center"/>
                        <w:rPr>
                          <w:i/>
                        </w:rPr>
                      </w:pPr>
                      <w:r>
                        <w:rPr>
                          <w:rFonts w:ascii="GOST type A" w:hAnsi="GOST type A"/>
                          <w:i/>
                          <w:sz w:val="32"/>
                          <w:szCs w:val="32"/>
                        </w:rPr>
                        <w:t>ПМ.02 Инструментальные средства разработки программного обеспечения</w:t>
                      </w:r>
                    </w:p>
                  </w:txbxContent>
                </v:textbox>
              </v:rect>
              <v:rect id="Rectangle 401" o:spid="_x0000_s1092" style="position:absolute;left:2124;top:15566;width:1456;height: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" filled="f" stroked="f">
                <v:textbox inset="1pt,0,1pt,0">
                  <w:txbxContent>
                    <w:p w14:paraId="5CDA9FA8" w14:textId="2AA60353" w:rsidR="00257C87" w:rsidRDefault="008D6529">
                      <w:pPr>
                        <w:ind w:left="0" w:right="-195" w:firstLine="0"/>
                        <w:rPr>
                          <w:rFonts w:ascii="ISOCPEUR" w:hAnsi="ISOCPEUR"/>
                          <w:i/>
                          <w:sz w:val="16"/>
                        </w:rPr>
                      </w:pPr>
                      <w:r>
                        <w:rPr>
                          <w:rFonts w:ascii="GOST type A" w:hAnsi="GOST type A"/>
                          <w:i/>
                          <w:sz w:val="20"/>
                        </w:rPr>
                        <w:t>Лукьяненко</w:t>
                      </w:r>
                      <w:r w:rsidR="00257C87">
                        <w:rPr>
                          <w:rFonts w:ascii="GOST type A" w:hAnsi="GOST type A"/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sz w:val="20"/>
                        </w:rPr>
                        <w:t>О</w:t>
                      </w:r>
                      <w:r w:rsidR="00257C87">
                        <w:rPr>
                          <w:rFonts w:ascii="GOST type A" w:hAnsi="GOST type A"/>
                          <w:i/>
                          <w:sz w:val="20"/>
                        </w:rPr>
                        <w:t xml:space="preserve">. </w:t>
                      </w:r>
                      <w:r>
                        <w:rPr>
                          <w:rFonts w:ascii="GOST type A" w:hAnsi="GOST type A"/>
                          <w:i/>
                          <w:sz w:val="20"/>
                        </w:rPr>
                        <w:t>В</w:t>
                      </w:r>
                      <w:r w:rsidR="00257C87">
                        <w:rPr>
                          <w:rFonts w:ascii="GOST type A" w:hAnsi="GOST type A"/>
                          <w:i/>
                          <w:sz w:val="20"/>
                        </w:rPr>
                        <w:t>.</w:t>
                      </w:r>
                    </w:p>
                  </w:txbxContent>
                </v:textbox>
              </v:rect>
              <v:line id="Line 404" o:spid="_x0000_s1093" style="position:absolute;visibility:visible;mso-wrap-style:square" from="1152,14318" to="11592,14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3hH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" strokeweight="2pt"/>
              <v:line id="Line 405" o:spid="_x0000_s1094" style="position:absolute;visibility:visible;mso-wrap-style:square" from="4872,14315" to="4872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93c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O&#10;ZvA9E46AXH0AAAD//wMAUEsBAi0AFAAGAAgAAAAhANvh9svuAAAAhQEAABMAAAAAAAAAAAAAAAAA&#10;AAAAAFtDb250ZW50X1R5cGVzXS54bWxQSwECLQAUAAYACAAAACEAWvQsW78AAAAVAQAACwAAAAAA&#10;AAAAAAAAAAAfAQAAX3JlbHMvLnJlbHNQSwECLQAUAAYACAAAACEAML/d3MAAAADcAAAADwAAAAAA&#10;AAAAAAAAAAAHAgAAZHJzL2Rvd25yZXYueG1sUEsFBgAAAAADAAMAtwAAAPQCAAAAAA==&#10;" strokeweight="2pt"/>
              <v:line id="Line 406" o:spid="_x0000_s1095" style="position:absolute;visibility:visible;mso-wrap-style:square" from="4272,14316" to="4272,16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Emu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jsDac&#10;CUdAJl8AAAD//wMAUEsBAi0AFAAGAAgAAAAhANvh9svuAAAAhQEAABMAAAAAAAAAAAAAAAAAAAAA&#10;AFtDb250ZW50X1R5cGVzXS54bWxQSwECLQAUAAYACAAAACEAWvQsW78AAAAVAQAACwAAAAAAAAAA&#10;AAAAAAAfAQAAX3JlbHMvLnJlbHNQSwECLQAUAAYACAAAACEAQSBJrr0AAADcAAAADwAAAAAAAAAA&#10;AAAAAAAHAgAAZHJzL2Rvd25yZXYueG1sUEsFBgAAAAADAAMAtwAAAPECAAAAAA==&#10;" strokeweight="2pt"/>
              <v:line id="Line 407" o:spid="_x0000_s1096" style="position:absolute;visibility:visible;mso-wrap-style:square" from="2082,14317" to="2082,16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Ow1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HL5nwhGQqw8AAAD//wMAUEsBAi0AFAAGAAgAAAAhANvh9svuAAAAhQEAABMAAAAAAAAAAAAAAAAA&#10;AAAAAFtDb250ZW50X1R5cGVzXS54bWxQSwECLQAUAAYACAAAACEAWvQsW78AAAAVAQAACwAAAAAA&#10;AAAAAAAAAAAfAQAAX3JlbHMvLnJlbHNQSwECLQAUAAYACAAAACEALmzsNcAAAADcAAAADwAAAAAA&#10;AAAAAAAAAAAHAgAAZHJzL2Rvd25yZXYueG1sUEsFBgAAAAADAAMAtwAAAPQCAAAAAA==&#10;" strokeweight="2pt"/>
              <v:line id="Line 408" o:spid="_x0000_s1097" style="position:absolute;flip:x;visibility:visible;mso-wrap-style:square" from="3528,14317" to="3550,164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" strokeweight="2pt"/>
              <v:line id="Line 409" o:spid="_x0000_s1098" style="position:absolute;visibility:visible;mso-wrap-style:square" from="1527,14314" to="1527,15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3bu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" strokeweight="2pt"/>
              <v:line id="Line 410" o:spid="_x0000_s1099" style="position:absolute;flip:y;visibility:visible;mso-wrap-style:square" from="1137,16475" to="11577,16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" strokeweight="2pt"/>
              <v:line id="Line 412" o:spid="_x0000_s1100" style="position:absolute;flip:x;visibility:visible;mso-wrap-style:square" from="1137,15825" to="4857,15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"/>
              <v:line id="Line 413" o:spid="_x0000_s1101" style="position:absolute;flip:x y;visibility:visible;mso-wrap-style:square" from="1137,16149" to="4872,16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"/>
              <v:line id="Line 414" o:spid="_x0000_s1102" style="position:absolute;flip:x;visibility:visible;mso-wrap-style:square" from="1143,15499" to="4863,15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"/>
              <v:line id="Line 415" o:spid="_x0000_s1103" style="position:absolute;flip:x y;visibility:visible;mso-wrap-style:square" from="1152,15125" to="11592,151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" strokeweight="2pt"/>
              <v:line id="Line 416" o:spid="_x0000_s1104" style="position:absolute;flip:x;visibility:visible;mso-wrap-style:square" from="1152,14852" to="4872,148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" strokeweight="2pt"/>
              <v:line id="Line 417" o:spid="_x0000_s1105" style="position:absolute;flip:x;visibility:visible;mso-wrap-style:square" from="1137,14585" to="4872,14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"/>
              <v:line id="Line 418" o:spid="_x0000_s1106" style="position:absolute;visibility:visible;mso-wrap-style:square" from="8768,15394" to="11607,153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Xro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OXzPhCMgVx8AAAD//wMAUEsBAi0AFAAGAAgAAAAhANvh9svuAAAAhQEAABMAAAAAAAAAAAAAAAAA&#10;AAAAAFtDb250ZW50X1R5cGVzXS54bWxQSwECLQAUAAYACAAAACEAWvQsW78AAAAVAQAACwAAAAAA&#10;AAAAAAAAAAAfAQAAX3JlbHMvLnJlbHNQSwECLQAUAAYACAAAACEAq7V66MAAAADcAAAADwAAAAAA&#10;AAAAAAAAAAAHAgAAZHJzL2Rvd25yZXYueG1sUEsFBgAAAAADAAMAtwAAAPQCAAAAAA==&#10;" strokeweight="2pt"/>
              <v:line id="Line 419" o:spid="_x0000_s1107" style="position:absolute;visibility:visible;mso-wrap-style:square" from="8768,15121" to="8805,16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" strokeweight="2pt"/>
              <v:line id="Line 420" o:spid="_x0000_s1108" style="position:absolute;visibility:visible;mso-wrap-style:square" from="8805,15706" to="11559,157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7xT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" strokeweight="2pt"/>
              <v:line id="Line 421" o:spid="_x0000_s1109" style="position:absolute;visibility:visible;mso-wrap-style:square" from="9825,15139" to="9825,157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SIk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" strokeweight="2pt"/>
              <v:line id="Line 422" o:spid="_x0000_s1110" style="position:absolute;visibility:visible;mso-wrap-style:square" from="10707,15154" to="10707,157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Ye/wwAAANwAAAAPAAAAZHJzL2Rvd25yZXYueG1sRI9Ba8JA&#10;FITvBf/D8gRvzcZI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BDGHv8MAAADcAAAADwAA&#10;AAAAAAAAAAAAAAAHAgAAZHJzL2Rvd25yZXYueG1sUEsFBgAAAAADAAMAtwAAAPcCAAAAAA==&#10;" strokeweight="2pt"/>
              <v:line id="Line 423" o:spid="_x0000_s1111" style="position:absolute;flip:y;visibility:visible;mso-wrap-style:square" from="11592,369" to="11592,164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" strokeweight="2pt"/>
              <v:line id="Line 424" o:spid="_x0000_s1112" style="position:absolute;flip:x;visibility:visible;mso-wrap-style:square" from="1117,369" to="11609,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" strokeweight="2pt"/>
              <v:line id="Line 425" o:spid="_x0000_s1113" style="position:absolute;visibility:visible;mso-wrap-style:square" from="1137,369" to="1152,16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S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GXzPhCMgVx8AAAD//wMAUEsBAi0AFAAGAAgAAAAhANvh9svuAAAAhQEAABMAAAAAAAAAAAAAAAAA&#10;AAAAAFtDb250ZW50X1R5cGVzXS54bWxQSwECLQAUAAYACAAAACEAWvQsW78AAAAVAQAACwAAAAAA&#10;AAAAAAAAAAAfAQAAX3JlbHMvLnJlbHNQSwECLQAUAAYACAAAACEARMF0gMAAAADcAAAADwAAAAAA&#10;AAAAAAAAAAAHAgAAZHJzL2Rvd25yZXYueG1sUEsFBgAAAAADAAMAtwAAAPQCAAAAAA==&#10;" strokeweight="2pt"/>
              <v:rect id="Rectangle 457" o:spid="_x0000_s1114" style="position:absolute;left:2099;top:16116;width:1260;height: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" filled="f" stroked="f">
                <v:textbox inset="1pt,0,1pt,0">
                  <w:txbxContent>
                    <w:p w14:paraId="102AFC50" w14:textId="77777777" w:rsidR="00257C87" w:rsidRDefault="00257C87">
                      <w:pPr>
                        <w:rPr>
                          <w:rFonts w:ascii="ISOCPEUR" w:hAnsi="ISOCPEUR"/>
                          <w:i/>
                          <w:sz w:val="16"/>
                        </w:rPr>
                      </w:pPr>
                    </w:p>
                  </w:txbxContent>
                </v:textbox>
              </v:rect>
              <v:rect id="Rectangle 458" o:spid="_x0000_s1115" style="position:absolute;left:2133;top:15909;width:139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" filled="f" stroked="f">
                <v:textbox inset="1pt,0,1pt,0">
                  <w:txbxContent>
                    <w:p w14:paraId="0EB1EF8F" w14:textId="0AC86061" w:rsidR="00257C87" w:rsidRDefault="008D6529">
                      <w:pPr>
                        <w:ind w:left="0" w:right="-195" w:firstLine="0"/>
                        <w:rPr>
                          <w:rFonts w:ascii="ISOCPEUR" w:hAnsi="ISOCPEUR"/>
                          <w:i/>
                          <w:sz w:val="16"/>
                        </w:rPr>
                      </w:pPr>
                      <w:r>
                        <w:rPr>
                          <w:rFonts w:ascii="GOST type A" w:hAnsi="GOST type A"/>
                          <w:i/>
                          <w:sz w:val="20"/>
                        </w:rPr>
                        <w:t>Лукьяненко</w:t>
                      </w:r>
                      <w:r w:rsidR="00257C87">
                        <w:rPr>
                          <w:rFonts w:ascii="GOST type A" w:hAnsi="GOST type A"/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sz w:val="20"/>
                        </w:rPr>
                        <w:t>О</w:t>
                      </w:r>
                      <w:r w:rsidR="00257C87">
                        <w:rPr>
                          <w:rFonts w:ascii="GOST type A" w:hAnsi="GOST type A"/>
                          <w:i/>
                          <w:sz w:val="20"/>
                        </w:rPr>
                        <w:t xml:space="preserve">. </w:t>
                      </w:r>
                      <w:r>
                        <w:rPr>
                          <w:rFonts w:ascii="GOST type A" w:hAnsi="GOST type A"/>
                          <w:i/>
                          <w:sz w:val="20"/>
                        </w:rPr>
                        <w:t>В</w:t>
                      </w:r>
                      <w:r w:rsidR="00257C87">
                        <w:rPr>
                          <w:rFonts w:ascii="GOST type A" w:hAnsi="GOST type A"/>
                          <w:i/>
                          <w:sz w:val="20"/>
                        </w:rPr>
                        <w:t>.</w:t>
                      </w:r>
                    </w:p>
                    <w:p w14:paraId="5B3FF865" w14:textId="77777777" w:rsidR="00257C87" w:rsidRDefault="00257C87">
                      <w:pPr>
                        <w:ind w:left="0" w:firstLine="0"/>
                      </w:pPr>
                    </w:p>
                  </w:txbxContent>
                </v:textbox>
              </v:rect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1D3A3F" w14:textId="77777777" w:rsidR="00257C87" w:rsidRDefault="00257C87">
    <w:pPr>
      <w:pStyle w:val="af"/>
      <w:tabs>
        <w:tab w:val="clear" w:pos="4677"/>
        <w:tab w:val="clear" w:pos="9355"/>
        <w:tab w:val="center" w:pos="4890"/>
      </w:tabs>
      <w:rPr>
        <w:b/>
      </w:rPr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3E749CE9" wp14:editId="1AB46240">
              <wp:simplePos x="0" y="0"/>
              <wp:positionH relativeFrom="column">
                <wp:posOffset>-367665</wp:posOffset>
              </wp:positionH>
              <wp:positionV relativeFrom="paragraph">
                <wp:posOffset>-290195</wp:posOffset>
              </wp:positionV>
              <wp:extent cx="6673850" cy="10241915"/>
              <wp:effectExtent l="0" t="0" r="12700" b="26035"/>
              <wp:wrapNone/>
              <wp:docPr id="106" name="Группа 1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3850" cy="10241915"/>
                        <a:chOff x="1100" y="359"/>
                        <a:chExt cx="10510" cy="16129"/>
                      </a:xfrm>
                    </wpg:grpSpPr>
                    <wps:wsp>
                      <wps:cNvPr id="107" name="Rectangle 428"/>
                      <wps:cNvSpPr>
                        <a:spLocks noChangeArrowheads="1"/>
                      </wps:cNvSpPr>
                      <wps:spPr bwMode="auto">
                        <a:xfrm>
                          <a:off x="4979" y="15874"/>
                          <a:ext cx="5461" cy="4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F973F13" w14:textId="77777777" w:rsidR="00257C87" w:rsidRDefault="00257C87">
                            <w:pPr>
                              <w:pStyle w:val="af7"/>
                              <w:ind w:right="-113" w:firstLine="454"/>
                              <w:jc w:val="center"/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>ОКЭИ 09.02.07 9024</w:t>
                            </w:r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="00D65B18"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>11</w:t>
                            </w:r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8" name="Rectangle 429"/>
                      <wps:cNvSpPr>
                        <a:spLocks noChangeArrowheads="1"/>
                      </wps:cNvSpPr>
                      <wps:spPr bwMode="auto">
                        <a:xfrm>
                          <a:off x="1155" y="16226"/>
                          <a:ext cx="375" cy="2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FA00842" w14:textId="77777777" w:rsidR="00257C87" w:rsidRDefault="00257C87">
                            <w:pPr>
                              <w:pStyle w:val="af8"/>
                              <w:ind w:left="-284" w:right="-324" w:firstLine="0"/>
                            </w:pPr>
                            <w:proofErr w:type="spellStart"/>
                            <w:r>
                              <w:rPr>
                                <w:rFonts w:ascii="GOST type A" w:hAnsi="GOST type A"/>
                                <w:lang w:val="uk-UA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lang w:val="uk-U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10" name="Rectangle 430"/>
                      <wps:cNvSpPr>
                        <a:spLocks noChangeArrowheads="1"/>
                      </wps:cNvSpPr>
                      <wps:spPr bwMode="auto">
                        <a:xfrm>
                          <a:off x="1601" y="16262"/>
                          <a:ext cx="463" cy="1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83B6FF2" w14:textId="77777777" w:rsidR="00257C87" w:rsidRDefault="00257C87">
                            <w:pPr>
                              <w:pStyle w:val="af8"/>
                              <w:ind w:left="-284" w:right="-240" w:firstLine="1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  <w:lang w:val="uk-UA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18" name="Rectangle 431"/>
                      <wps:cNvSpPr>
                        <a:spLocks noChangeArrowheads="1"/>
                      </wps:cNvSpPr>
                      <wps:spPr bwMode="auto">
                        <a:xfrm>
                          <a:off x="2262" y="16274"/>
                          <a:ext cx="894" cy="1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CFB2429" w14:textId="77777777" w:rsidR="00257C87" w:rsidRDefault="00257C87">
                            <w:pPr>
                              <w:pStyle w:val="af8"/>
                              <w:ind w:left="0" w:firstLine="0"/>
                              <w:rPr>
                                <w:rFonts w:ascii="GOST type A" w:hAnsi="GOST type A"/>
                                <w:lang w:val="uk-UA"/>
                              </w:rPr>
                            </w:pPr>
                            <w:r>
                              <w:rPr>
                                <w:rFonts w:ascii="GOST type A" w:hAnsi="GOST type A"/>
                                <w:lang w:val="uk-UA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rFonts w:ascii="GOST type A" w:hAnsi="GOST type A"/>
                                <w:lang w:val="uk-UA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rFonts w:ascii="GOST type A" w:hAnsi="GOST type A"/>
                                <w:lang w:val="uk-U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19" name="Rectangle 432"/>
                      <wps:cNvSpPr>
                        <a:spLocks noChangeArrowheads="1"/>
                      </wps:cNvSpPr>
                      <wps:spPr bwMode="auto">
                        <a:xfrm>
                          <a:off x="3450" y="16241"/>
                          <a:ext cx="731" cy="1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711044B" w14:textId="77777777" w:rsidR="00257C87" w:rsidRDefault="00257C87">
                            <w:pPr>
                              <w:pStyle w:val="af8"/>
                              <w:ind w:left="-851" w:right="-114" w:firstLine="851"/>
                              <w:rPr>
                                <w:rFonts w:ascii="GOST type A" w:hAnsi="GOST type A"/>
                                <w:lang w:val="uk-UA"/>
                              </w:rPr>
                            </w:pPr>
                            <w:proofErr w:type="spellStart"/>
                            <w:r>
                              <w:rPr>
                                <w:rFonts w:ascii="GOST type A" w:hAnsi="GOST type A"/>
                                <w:lang w:val="uk-UA"/>
                              </w:rPr>
                              <w:t>Подп</w:t>
                            </w:r>
                            <w:proofErr w:type="spellEnd"/>
                            <w:r>
                              <w:rPr>
                                <w:rFonts w:ascii="GOST type A" w:hAnsi="GOST type A"/>
                                <w:lang w:val="uk-U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20" name="Rectangle 433"/>
                      <wps:cNvSpPr>
                        <a:spLocks noChangeArrowheads="1"/>
                      </wps:cNvSpPr>
                      <wps:spPr bwMode="auto">
                        <a:xfrm>
                          <a:off x="4367" y="16226"/>
                          <a:ext cx="434" cy="2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BBEDCDE" w14:textId="77777777" w:rsidR="00257C87" w:rsidRDefault="00257C87">
                            <w:pPr>
                              <w:pStyle w:val="af8"/>
                              <w:ind w:firstLine="425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  <w:lang w:val="uk-UA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21" name="Rectangle 434"/>
                      <wps:cNvSpPr>
                        <a:spLocks noChangeArrowheads="1"/>
                      </wps:cNvSpPr>
                      <wps:spPr bwMode="auto">
                        <a:xfrm>
                          <a:off x="11097" y="15714"/>
                          <a:ext cx="438" cy="2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717208A" w14:textId="77777777" w:rsidR="00257C87" w:rsidRDefault="00257C87">
                            <w:pPr>
                              <w:pStyle w:val="af8"/>
                              <w:ind w:firstLine="425"/>
                            </w:pPr>
                            <w:r>
                              <w:t>Лист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22" name="Line 435"/>
                      <wps:cNvCnPr>
                        <a:cxnSpLocks noChangeShapeType="1"/>
                      </wps:cNvCnPr>
                      <wps:spPr bwMode="auto">
                        <a:xfrm flipH="1">
                          <a:off x="1100" y="16474"/>
                          <a:ext cx="10507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75" name="Line 436"/>
                      <wps:cNvCnPr>
                        <a:cxnSpLocks noChangeShapeType="1"/>
                      </wps:cNvCnPr>
                      <wps:spPr bwMode="auto">
                        <a:xfrm>
                          <a:off x="1140" y="15638"/>
                          <a:ext cx="1047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76" name="Line 437"/>
                      <wps:cNvCnPr>
                        <a:cxnSpLocks noChangeShapeType="1"/>
                      </wps:cNvCnPr>
                      <wps:spPr bwMode="auto">
                        <a:xfrm>
                          <a:off x="11070" y="15968"/>
                          <a:ext cx="51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77" name="Line 438"/>
                      <wps:cNvCnPr>
                        <a:cxnSpLocks noChangeShapeType="1"/>
                      </wps:cNvCnPr>
                      <wps:spPr bwMode="auto">
                        <a:xfrm flipV="1">
                          <a:off x="11595" y="359"/>
                          <a:ext cx="0" cy="1612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78" name="Line 439"/>
                      <wps:cNvCnPr>
                        <a:cxnSpLocks noChangeShapeType="1"/>
                      </wps:cNvCnPr>
                      <wps:spPr bwMode="auto">
                        <a:xfrm>
                          <a:off x="11070" y="15638"/>
                          <a:ext cx="0" cy="83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79" name="Line 440"/>
                      <wps:cNvCnPr>
                        <a:cxnSpLocks noChangeShapeType="1"/>
                      </wps:cNvCnPr>
                      <wps:spPr bwMode="auto">
                        <a:xfrm flipH="1">
                          <a:off x="1125" y="15923"/>
                          <a:ext cx="373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80" name="Line 441"/>
                      <wps:cNvCnPr>
                        <a:cxnSpLocks noChangeShapeType="1"/>
                      </wps:cNvCnPr>
                      <wps:spPr bwMode="auto">
                        <a:xfrm flipH="1">
                          <a:off x="1140" y="16199"/>
                          <a:ext cx="3705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81" name="Line 442"/>
                      <wps:cNvCnPr>
                        <a:cxnSpLocks noChangeShapeType="1"/>
                      </wps:cNvCnPr>
                      <wps:spPr bwMode="auto">
                        <a:xfrm>
                          <a:off x="4860" y="15638"/>
                          <a:ext cx="0" cy="83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82" name="Line 443"/>
                      <wps:cNvCnPr>
                        <a:cxnSpLocks noChangeShapeType="1"/>
                      </wps:cNvCnPr>
                      <wps:spPr bwMode="auto">
                        <a:xfrm>
                          <a:off x="4290" y="15638"/>
                          <a:ext cx="0" cy="82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83" name="Line 444"/>
                      <wps:cNvCnPr>
                        <a:cxnSpLocks noChangeShapeType="1"/>
                      </wps:cNvCnPr>
                      <wps:spPr bwMode="auto">
                        <a:xfrm>
                          <a:off x="3420" y="15638"/>
                          <a:ext cx="0" cy="83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90" name="Line 445"/>
                      <wps:cNvCnPr>
                        <a:cxnSpLocks noChangeShapeType="1"/>
                      </wps:cNvCnPr>
                      <wps:spPr bwMode="auto">
                        <a:xfrm>
                          <a:off x="2130" y="15638"/>
                          <a:ext cx="0" cy="84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91" name="Line 446"/>
                      <wps:cNvCnPr>
                        <a:cxnSpLocks noChangeShapeType="1"/>
                      </wps:cNvCnPr>
                      <wps:spPr bwMode="auto">
                        <a:xfrm>
                          <a:off x="1530" y="15638"/>
                          <a:ext cx="0" cy="84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92" name="Line 447"/>
                      <wps:cNvCnPr>
                        <a:cxnSpLocks noChangeShapeType="1"/>
                      </wps:cNvCnPr>
                      <wps:spPr bwMode="auto">
                        <a:xfrm flipV="1">
                          <a:off x="1125" y="359"/>
                          <a:ext cx="0" cy="161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93" name="Line 448"/>
                      <wps:cNvCnPr>
                        <a:cxnSpLocks noChangeShapeType="1"/>
                      </wps:cNvCnPr>
                      <wps:spPr bwMode="auto">
                        <a:xfrm flipH="1">
                          <a:off x="1110" y="359"/>
                          <a:ext cx="105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E749CE9" id="Группа 106" o:spid="_x0000_s1118" style="position:absolute;left:0;text-align:left;margin-left:-28.95pt;margin-top:-22.85pt;width:525.5pt;height:806.45pt;z-index:251665408" coordorigin="1100,359" coordsize="10510,16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">
              <v:rect id="Rectangle 428" o:spid="_x0000_s1119" style="position:absolute;left:4979;top:15874;width:5461;height: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" filled="f" stroked="f">
                <v:textbox inset="1pt,1pt,1pt,1pt">
                  <w:txbxContent>
                    <w:p w14:paraId="5F973F13" w14:textId="77777777" w:rsidR="00257C87" w:rsidRDefault="00257C87">
                      <w:pPr>
                        <w:pStyle w:val="af7"/>
                        <w:ind w:right="-113" w:firstLine="454"/>
                        <w:jc w:val="center"/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</w:pPr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>ОКЭИ 09.02.07 9024</w:t>
                      </w:r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 </w:t>
                      </w:r>
                      <w:r w:rsidR="00D65B18"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>11</w:t>
                      </w:r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 xml:space="preserve"> У</w:t>
                      </w:r>
                    </w:p>
                  </w:txbxContent>
                </v:textbox>
              </v:rect>
              <v:rect id="Rectangle 429" o:spid="_x0000_s1120" style="position:absolute;left:1155;top:16226;width:375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<v:textbox inset="0,0,0,0">
                  <w:txbxContent>
                    <w:p w14:paraId="7FA00842" w14:textId="77777777" w:rsidR="00257C87" w:rsidRDefault="00257C87">
                      <w:pPr>
                        <w:pStyle w:val="af8"/>
                        <w:ind w:left="-284" w:right="-324" w:firstLine="0"/>
                      </w:pPr>
                      <w:proofErr w:type="spellStart"/>
                      <w:r>
                        <w:rPr>
                          <w:rFonts w:ascii="GOST type A" w:hAnsi="GOST type A"/>
                          <w:lang w:val="uk-UA"/>
                        </w:rPr>
                        <w:t>Изм</w:t>
                      </w:r>
                      <w:proofErr w:type="spellEnd"/>
                      <w:r>
                        <w:rPr>
                          <w:lang w:val="uk-UA"/>
                        </w:rPr>
                        <w:t>.</w:t>
                      </w:r>
                    </w:p>
                  </w:txbxContent>
                </v:textbox>
              </v:rect>
              <v:rect id="Rectangle 430" o:spid="_x0000_s1121" style="position:absolute;left:1601;top:16262;width:463;height: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<v:textbox inset="0,0,0,0">
                  <w:txbxContent>
                    <w:p w14:paraId="283B6FF2" w14:textId="77777777" w:rsidR="00257C87" w:rsidRDefault="00257C87">
                      <w:pPr>
                        <w:pStyle w:val="af8"/>
                        <w:ind w:left="-284" w:right="-240" w:firstLine="1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  <w:lang w:val="uk-UA"/>
                        </w:rPr>
                        <w:t>Лист</w:t>
                      </w:r>
                    </w:p>
                  </w:txbxContent>
                </v:textbox>
              </v:rect>
              <v:rect id="Rectangle 431" o:spid="_x0000_s1122" style="position:absolute;left:2262;top:16274;width:894;height: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<v:textbox inset="0,0,0,0">
                  <w:txbxContent>
                    <w:p w14:paraId="0CFB2429" w14:textId="77777777" w:rsidR="00257C87" w:rsidRDefault="00257C87">
                      <w:pPr>
                        <w:pStyle w:val="af8"/>
                        <w:ind w:left="0" w:firstLine="0"/>
                        <w:rPr>
                          <w:rFonts w:ascii="GOST type A" w:hAnsi="GOST type A"/>
                          <w:lang w:val="uk-UA"/>
                        </w:rPr>
                      </w:pPr>
                      <w:r>
                        <w:rPr>
                          <w:rFonts w:ascii="GOST type A" w:hAnsi="GOST type A"/>
                          <w:lang w:val="uk-UA"/>
                        </w:rPr>
                        <w:t xml:space="preserve">№ </w:t>
                      </w:r>
                      <w:proofErr w:type="spellStart"/>
                      <w:r>
                        <w:rPr>
                          <w:rFonts w:ascii="GOST type A" w:hAnsi="GOST type A"/>
                          <w:lang w:val="uk-UA"/>
                        </w:rPr>
                        <w:t>докум</w:t>
                      </w:r>
                      <w:proofErr w:type="spellEnd"/>
                      <w:r>
                        <w:rPr>
                          <w:rFonts w:ascii="GOST type A" w:hAnsi="GOST type A"/>
                          <w:lang w:val="uk-UA"/>
                        </w:rPr>
                        <w:t>.</w:t>
                      </w:r>
                    </w:p>
                  </w:txbxContent>
                </v:textbox>
              </v:rect>
              <v:rect id="Rectangle 432" o:spid="_x0000_s1123" style="position:absolute;left:3450;top:16241;width:731;height: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<v:textbox inset="0,0,0,0">
                  <w:txbxContent>
                    <w:p w14:paraId="3711044B" w14:textId="77777777" w:rsidR="00257C87" w:rsidRDefault="00257C87">
                      <w:pPr>
                        <w:pStyle w:val="af8"/>
                        <w:ind w:left="-851" w:right="-114" w:firstLine="851"/>
                        <w:rPr>
                          <w:rFonts w:ascii="GOST type A" w:hAnsi="GOST type A"/>
                          <w:lang w:val="uk-UA"/>
                        </w:rPr>
                      </w:pPr>
                      <w:proofErr w:type="spellStart"/>
                      <w:r>
                        <w:rPr>
                          <w:rFonts w:ascii="GOST type A" w:hAnsi="GOST type A"/>
                          <w:lang w:val="uk-UA"/>
                        </w:rPr>
                        <w:t>Подп</w:t>
                      </w:r>
                      <w:proofErr w:type="spellEnd"/>
                      <w:r>
                        <w:rPr>
                          <w:rFonts w:ascii="GOST type A" w:hAnsi="GOST type A"/>
                          <w:lang w:val="uk-UA"/>
                        </w:rPr>
                        <w:t>.</w:t>
                      </w:r>
                    </w:p>
                  </w:txbxContent>
                </v:textbox>
              </v:rect>
              <v:rect id="Rectangle 433" o:spid="_x0000_s1124" style="position:absolute;left:4367;top:16226;width:434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<v:textbox inset="0,0,0,0">
                  <w:txbxContent>
                    <w:p w14:paraId="4BBEDCDE" w14:textId="77777777" w:rsidR="00257C87" w:rsidRDefault="00257C87">
                      <w:pPr>
                        <w:pStyle w:val="af8"/>
                        <w:ind w:firstLine="425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  <w:lang w:val="uk-UA"/>
                        </w:rPr>
                        <w:t>Дата</w:t>
                      </w:r>
                    </w:p>
                  </w:txbxContent>
                </v:textbox>
              </v:rect>
              <v:rect id="Rectangle 434" o:spid="_x0000_s1125" style="position:absolute;left:11097;top:15714;width:438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<v:textbox inset="0,0,0,0">
                  <w:txbxContent>
                    <w:p w14:paraId="5717208A" w14:textId="77777777" w:rsidR="00257C87" w:rsidRDefault="00257C87">
                      <w:pPr>
                        <w:pStyle w:val="af8"/>
                        <w:ind w:firstLine="425"/>
                      </w:pPr>
                      <w:r>
                        <w:t>Лист</w:t>
                      </w:r>
                    </w:p>
                  </w:txbxContent>
                </v:textbox>
              </v:rect>
              <v:line id="Line 435" o:spid="_x0000_s1126" style="position:absolute;flip:x;visibility:visible;mso-wrap-style:square" from="1100,16474" to="11607,16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" strokeweight="2pt"/>
              <v:line id="Line 436" o:spid="_x0000_s1127" style="position:absolute;visibility:visible;mso-wrap-style:square" from="1140,15638" to="11610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" strokeweight="2pt"/>
              <v:line id="Line 437" o:spid="_x0000_s1128" style="position:absolute;visibility:visible;mso-wrap-style:square" from="11070,15968" to="11580,159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<v:line id="Line 438" o:spid="_x0000_s1129" style="position:absolute;flip:y;visibility:visible;mso-wrap-style:square" from="11595,359" to="11595,16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" strokeweight="2pt"/>
              <v:line id="Line 439" o:spid="_x0000_s1130" style="position:absolute;visibility:visible;mso-wrap-style:square" from="11070,15638" to="11070,16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" strokeweight="2pt"/>
              <v:line id="Line 440" o:spid="_x0000_s1131" style="position:absolute;flip:x;visibility:visible;mso-wrap-style:square" from="1125,15923" to="4860,159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"/>
              <v:line id="Line 441" o:spid="_x0000_s1132" style="position:absolute;flip:x;visibility:visible;mso-wrap-style:square" from="1140,16199" to="4845,161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" strokeweight="2pt"/>
              <v:line id="Line 442" o:spid="_x0000_s1133" style="position:absolute;visibility:visible;mso-wrap-style:square" from="4860,15638" to="4860,16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Oz0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EXzPhCMgVx8AAAD//wMAUEsBAi0AFAAGAAgAAAAhANvh9svuAAAAhQEAABMAAAAAAAAAAAAAAAAA&#10;AAAAAFtDb250ZW50X1R5cGVzXS54bWxQSwECLQAUAAYACAAAACEAWvQsW78AAAAVAQAACwAAAAAA&#10;AAAAAAAAAAAfAQAAX3JlbHMvLnJlbHNQSwECLQAUAAYACAAAACEAyyjs9MAAAADcAAAADwAAAAAA&#10;AAAAAAAAAAAHAgAAZHJzL2Rvd25yZXYueG1sUEsFBgAAAAADAAMAtwAAAPQCAAAAAA==&#10;" strokeweight="2pt"/>
              <v:line id="Line 443" o:spid="_x0000_s1134" style="position:absolute;visibility:visible;mso-wrap-style:square" from="4290,15638" to="4290,16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nKD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MXzPhCMgVx8AAAD//wMAUEsBAi0AFAAGAAgAAAAhANvh9svuAAAAhQEAABMAAAAAAAAAAAAAAAAA&#10;AAAAAFtDb250ZW50X1R5cGVzXS54bWxQSwECLQAUAAYACAAAACEAWvQsW78AAAAVAQAACwAAAAAA&#10;AAAAAAAAAAAfAQAAX3JlbHMvLnJlbHNQSwECLQAUAAYACAAAACEAO/pyg8AAAADcAAAADwAAAAAA&#10;AAAAAAAAAAAHAgAAZHJzL2Rvd25yZXYueG1sUEsFBgAAAAADAAMAtwAAAPQCAAAAAA==&#10;" strokeweight="2pt"/>
              <v:line id="Line 444" o:spid="_x0000_s1135" style="position:absolute;visibility:visible;mso-wrap-style:square" from="3420,15638" to="3420,16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tcY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CXzPhCMgVx8AAAD//wMAUEsBAi0AFAAGAAgAAAAhANvh9svuAAAAhQEAABMAAAAAAAAAAAAAAAAA&#10;AAAAAFtDb250ZW50X1R5cGVzXS54bWxQSwECLQAUAAYACAAAACEAWvQsW78AAAAVAQAACwAAAAAA&#10;AAAAAAAAAAAfAQAAX3JlbHMvLnJlbHNQSwECLQAUAAYACAAAACEAVLbXGMAAAADcAAAADwAAAAAA&#10;AAAAAAAAAAAHAgAAZHJzL2Rvd25yZXYueG1sUEsFBgAAAAADAAMAtwAAAPQCAAAAAA==&#10;" strokeweight="2pt"/>
              <v:line id="Line 445" o:spid="_x0000_s1136" style="position:absolute;visibility:visible;mso-wrap-style:square" from="2130,15638" to="2130,164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<v:line id="Line 446" o:spid="_x0000_s1137" style="position:absolute;visibility:visible;mso-wrap-style:square" from="1530,15638" to="1530,164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Xop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l6Cq8z4QjI3T8AAAD//wMAUEsBAi0AFAAGAAgAAAAhANvh9svuAAAAhQEAABMAAAAAAAAAAAAA&#10;AAAAAAAAAFtDb250ZW50X1R5cGVzXS54bWxQSwECLQAUAAYACAAAACEAWvQsW78AAAAVAQAACwAA&#10;AAAAAAAAAAAAAAAfAQAAX3JlbHMvLnJlbHNQSwECLQAUAAYACAAAACEATvF6KcMAAADcAAAADwAA&#10;AAAAAAAAAAAAAAAHAgAAZHJzL2Rvd25yZXYueG1sUEsFBgAAAAADAAMAtwAAAPcCAAAAAA==&#10;" strokeweight="2pt"/>
              <v:line id="Line 447" o:spid="_x0000_s1138" style="position:absolute;flip:y;visibility:visible;mso-wrap-style:square" from="1125,359" to="1125,16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" strokeweight="2pt"/>
              <v:line id="Line 448" o:spid="_x0000_s1139" style="position:absolute;flip:x;visibility:visible;mso-wrap-style:square" from="1110,359" to="11610,3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" strokeweight="2pt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DBB2ED" w14:textId="77777777" w:rsidR="00257C87" w:rsidRDefault="00257C87">
    <w:pPr>
      <w:pStyle w:val="af"/>
      <w:tabs>
        <w:tab w:val="clear" w:pos="4677"/>
        <w:tab w:val="clear" w:pos="9355"/>
        <w:tab w:val="center" w:pos="4890"/>
      </w:tabs>
      <w:rPr>
        <w:b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B6A26A5B"/>
    <w:multiLevelType w:val="singleLevel"/>
    <w:tmpl w:val="B6A26A5B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" w15:restartNumberingAfterBreak="0">
    <w:nsid w:val="08E73BD7"/>
    <w:multiLevelType w:val="multilevel"/>
    <w:tmpl w:val="4D22844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076E8D"/>
    <w:multiLevelType w:val="multilevel"/>
    <w:tmpl w:val="D72664A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9A74DC"/>
    <w:multiLevelType w:val="multilevel"/>
    <w:tmpl w:val="2C15A5FB"/>
    <w:lvl w:ilvl="0">
      <w:start w:val="1"/>
      <w:numFmt w:val="decimal"/>
      <w:lvlText w:val="%1 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4" w15:restartNumberingAfterBreak="0">
    <w:nsid w:val="0FA972D9"/>
    <w:multiLevelType w:val="multilevel"/>
    <w:tmpl w:val="808013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2BD6238"/>
    <w:multiLevelType w:val="multilevel"/>
    <w:tmpl w:val="2C15A5FB"/>
    <w:lvl w:ilvl="0">
      <w:start w:val="1"/>
      <w:numFmt w:val="decimal"/>
      <w:lvlText w:val="%1 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6" w15:restartNumberingAfterBreak="0">
    <w:nsid w:val="27744EE2"/>
    <w:multiLevelType w:val="hybridMultilevel"/>
    <w:tmpl w:val="CDE8EAEE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28674273"/>
    <w:multiLevelType w:val="multilevel"/>
    <w:tmpl w:val="28674273"/>
    <w:lvl w:ilvl="0">
      <w:start w:val="1"/>
      <w:numFmt w:val="bullet"/>
      <w:pStyle w:val="a"/>
      <w:lvlText w:val=""/>
      <w:lvlJc w:val="left"/>
      <w:pPr>
        <w:ind w:left="78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286F6B8B"/>
    <w:multiLevelType w:val="multilevel"/>
    <w:tmpl w:val="2C15A5FB"/>
    <w:lvl w:ilvl="0">
      <w:start w:val="1"/>
      <w:numFmt w:val="decimal"/>
      <w:lvlText w:val="%1 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9" w15:restartNumberingAfterBreak="0">
    <w:nsid w:val="2AAE1390"/>
    <w:multiLevelType w:val="singleLevel"/>
    <w:tmpl w:val="2AAE1390"/>
    <w:lvl w:ilvl="0">
      <w:start w:val="1"/>
      <w:numFmt w:val="bullet"/>
      <w:lvlText w:val="̶"/>
      <w:lvlJc w:val="left"/>
      <w:pPr>
        <w:tabs>
          <w:tab w:val="left" w:pos="420"/>
        </w:tabs>
        <w:ind w:left="420" w:hanging="420"/>
      </w:pPr>
      <w:rPr>
        <w:rFonts w:ascii="Arial" w:hAnsi="Arial" w:cs="Arial" w:hint="default"/>
      </w:rPr>
    </w:lvl>
  </w:abstractNum>
  <w:abstractNum w:abstractNumId="10" w15:restartNumberingAfterBreak="0">
    <w:nsid w:val="2C15A5FB"/>
    <w:multiLevelType w:val="multilevel"/>
    <w:tmpl w:val="2C15A5FB"/>
    <w:lvl w:ilvl="0">
      <w:start w:val="1"/>
      <w:numFmt w:val="decimal"/>
      <w:lvlText w:val="%1 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1" w15:restartNumberingAfterBreak="0">
    <w:nsid w:val="3418320B"/>
    <w:multiLevelType w:val="multilevel"/>
    <w:tmpl w:val="2C15A5FB"/>
    <w:lvl w:ilvl="0">
      <w:start w:val="1"/>
      <w:numFmt w:val="decimal"/>
      <w:lvlText w:val="%1 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2" w15:restartNumberingAfterBreak="0">
    <w:nsid w:val="368258ED"/>
    <w:multiLevelType w:val="multilevel"/>
    <w:tmpl w:val="9252B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E6F7573"/>
    <w:multiLevelType w:val="multilevel"/>
    <w:tmpl w:val="2C947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F3345F6"/>
    <w:multiLevelType w:val="multilevel"/>
    <w:tmpl w:val="3F3345F6"/>
    <w:lvl w:ilvl="0">
      <w:start w:val="1"/>
      <w:numFmt w:val="decimal"/>
      <w:lvlText w:val="%1"/>
      <w:lvlJc w:val="left"/>
      <w:pPr>
        <w:ind w:left="4614" w:hanging="360"/>
      </w:pPr>
      <w:rPr>
        <w:rFonts w:hint="default"/>
      </w:rPr>
    </w:lvl>
    <w:lvl w:ilvl="1">
      <w:start w:val="1"/>
      <w:numFmt w:val="decimal"/>
      <w:pStyle w:val="1"/>
      <w:isLgl/>
      <w:lvlText w:val="%1.%2"/>
      <w:lvlJc w:val="left"/>
      <w:pPr>
        <w:ind w:left="4203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511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53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6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03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0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53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958" w:hanging="2160"/>
      </w:pPr>
      <w:rPr>
        <w:rFonts w:hint="default"/>
      </w:rPr>
    </w:lvl>
  </w:abstractNum>
  <w:abstractNum w:abstractNumId="15" w15:restartNumberingAfterBreak="0">
    <w:nsid w:val="42CF3B44"/>
    <w:multiLevelType w:val="hybridMultilevel"/>
    <w:tmpl w:val="BFB656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396008"/>
    <w:multiLevelType w:val="multilevel"/>
    <w:tmpl w:val="1B3E6E6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D4C341C"/>
    <w:multiLevelType w:val="multilevel"/>
    <w:tmpl w:val="4D4C341C"/>
    <w:lvl w:ilvl="0">
      <w:start w:val="3"/>
      <w:numFmt w:val="decimal"/>
      <w:lvlText w:val="%1 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1.%2 "/>
      <w:lvlJc w:val="left"/>
      <w:pPr>
        <w:tabs>
          <w:tab w:val="left" w:pos="850"/>
        </w:tabs>
        <w:ind w:left="850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1508"/>
        </w:tabs>
        <w:ind w:left="1508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2053"/>
        </w:tabs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2495"/>
        </w:tabs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3136"/>
        </w:tabs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3673"/>
        </w:tabs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4218"/>
        </w:tabs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4648"/>
        </w:tabs>
        <w:ind w:left="4648" w:hanging="1448"/>
      </w:pPr>
      <w:rPr>
        <w:rFonts w:hint="default"/>
      </w:rPr>
    </w:lvl>
  </w:abstractNum>
  <w:abstractNum w:abstractNumId="18" w15:restartNumberingAfterBreak="0">
    <w:nsid w:val="4DE04D79"/>
    <w:multiLevelType w:val="hybridMultilevel"/>
    <w:tmpl w:val="A15237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4AA348B"/>
    <w:multiLevelType w:val="multilevel"/>
    <w:tmpl w:val="54AA348B"/>
    <w:lvl w:ilvl="0">
      <w:start w:val="1"/>
      <w:numFmt w:val="bullet"/>
      <w:pStyle w:val="a0"/>
      <w:lvlText w:val=""/>
      <w:lvlJc w:val="left"/>
      <w:pPr>
        <w:ind w:left="1004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0" w15:restartNumberingAfterBreak="0">
    <w:nsid w:val="54F911C3"/>
    <w:multiLevelType w:val="hybridMultilevel"/>
    <w:tmpl w:val="58705968"/>
    <w:lvl w:ilvl="0" w:tplc="CD7808A2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1" w15:restartNumberingAfterBreak="0">
    <w:nsid w:val="55531EC0"/>
    <w:multiLevelType w:val="multilevel"/>
    <w:tmpl w:val="2C15A5FB"/>
    <w:lvl w:ilvl="0">
      <w:start w:val="1"/>
      <w:numFmt w:val="decimal"/>
      <w:lvlText w:val="%1 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22" w15:restartNumberingAfterBreak="0">
    <w:nsid w:val="5B6A327E"/>
    <w:multiLevelType w:val="hybridMultilevel"/>
    <w:tmpl w:val="70F2520E"/>
    <w:lvl w:ilvl="0" w:tplc="CD7808A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3" w15:restartNumberingAfterBreak="0">
    <w:nsid w:val="5C3E6D6D"/>
    <w:multiLevelType w:val="hybridMultilevel"/>
    <w:tmpl w:val="7BDAE99A"/>
    <w:lvl w:ilvl="0" w:tplc="0419000F">
      <w:start w:val="1"/>
      <w:numFmt w:val="decimal"/>
      <w:lvlText w:val="%1."/>
      <w:lvlJc w:val="left"/>
      <w:pPr>
        <w:ind w:left="862" w:hanging="360"/>
      </w:p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4" w15:restartNumberingAfterBreak="0">
    <w:nsid w:val="5D64C9B3"/>
    <w:multiLevelType w:val="multilevel"/>
    <w:tmpl w:val="5D64C9B3"/>
    <w:lvl w:ilvl="0">
      <w:start w:val="2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25" w15:restartNumberingAfterBreak="0">
    <w:nsid w:val="625B15EC"/>
    <w:multiLevelType w:val="multilevel"/>
    <w:tmpl w:val="EF76131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55C341F"/>
    <w:multiLevelType w:val="multilevel"/>
    <w:tmpl w:val="2C15A5FB"/>
    <w:lvl w:ilvl="0">
      <w:start w:val="1"/>
      <w:numFmt w:val="decimal"/>
      <w:lvlText w:val="%1 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27" w15:restartNumberingAfterBreak="0">
    <w:nsid w:val="6C582BE7"/>
    <w:multiLevelType w:val="multilevel"/>
    <w:tmpl w:val="D20C8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D0A6D1B"/>
    <w:multiLevelType w:val="hybridMultilevel"/>
    <w:tmpl w:val="D4460A60"/>
    <w:lvl w:ilvl="0" w:tplc="CD7808A2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9" w15:restartNumberingAfterBreak="0">
    <w:nsid w:val="6F3768D1"/>
    <w:multiLevelType w:val="multilevel"/>
    <w:tmpl w:val="A9A0E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003009D"/>
    <w:multiLevelType w:val="multilevel"/>
    <w:tmpl w:val="2C15A5FB"/>
    <w:lvl w:ilvl="0">
      <w:start w:val="1"/>
      <w:numFmt w:val="decimal"/>
      <w:lvlText w:val="%1 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31" w15:restartNumberingAfterBreak="0">
    <w:nsid w:val="76060D42"/>
    <w:multiLevelType w:val="hybridMultilevel"/>
    <w:tmpl w:val="B8D8DB9E"/>
    <w:lvl w:ilvl="0" w:tplc="CD7808A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2" w15:restartNumberingAfterBreak="0">
    <w:nsid w:val="7DCB2DF6"/>
    <w:multiLevelType w:val="multilevel"/>
    <w:tmpl w:val="2C15A5FB"/>
    <w:lvl w:ilvl="0">
      <w:start w:val="1"/>
      <w:numFmt w:val="decimal"/>
      <w:lvlText w:val="%1 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33" w15:restartNumberingAfterBreak="0">
    <w:nsid w:val="7E6075DC"/>
    <w:multiLevelType w:val="hybridMultilevel"/>
    <w:tmpl w:val="B0F42A66"/>
    <w:lvl w:ilvl="0" w:tplc="CD7808A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 w16cid:durableId="1815877448">
    <w:abstractNumId w:val="7"/>
  </w:num>
  <w:num w:numId="2" w16cid:durableId="1173422403">
    <w:abstractNumId w:val="14"/>
  </w:num>
  <w:num w:numId="3" w16cid:durableId="1963800412">
    <w:abstractNumId w:val="19"/>
  </w:num>
  <w:num w:numId="4" w16cid:durableId="2046324491">
    <w:abstractNumId w:val="9"/>
  </w:num>
  <w:num w:numId="5" w16cid:durableId="1925143406">
    <w:abstractNumId w:val="10"/>
  </w:num>
  <w:num w:numId="6" w16cid:durableId="35812322">
    <w:abstractNumId w:val="24"/>
  </w:num>
  <w:num w:numId="7" w16cid:durableId="1375888896">
    <w:abstractNumId w:val="17"/>
  </w:num>
  <w:num w:numId="8" w16cid:durableId="721638288">
    <w:abstractNumId w:val="0"/>
  </w:num>
  <w:num w:numId="9" w16cid:durableId="2143423096">
    <w:abstractNumId w:val="3"/>
  </w:num>
  <w:num w:numId="10" w16cid:durableId="1555434171">
    <w:abstractNumId w:val="5"/>
  </w:num>
  <w:num w:numId="11" w16cid:durableId="39017022">
    <w:abstractNumId w:val="32"/>
  </w:num>
  <w:num w:numId="12" w16cid:durableId="224800446">
    <w:abstractNumId w:val="8"/>
  </w:num>
  <w:num w:numId="13" w16cid:durableId="1584947168">
    <w:abstractNumId w:val="21"/>
  </w:num>
  <w:num w:numId="14" w16cid:durableId="2103641320">
    <w:abstractNumId w:val="11"/>
  </w:num>
  <w:num w:numId="15" w16cid:durableId="940799176">
    <w:abstractNumId w:val="26"/>
  </w:num>
  <w:num w:numId="16" w16cid:durableId="576668501">
    <w:abstractNumId w:val="30"/>
  </w:num>
  <w:num w:numId="17" w16cid:durableId="84156219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61290862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063336319">
    <w:abstractNumId w:val="33"/>
  </w:num>
  <w:num w:numId="20" w16cid:durableId="418405444">
    <w:abstractNumId w:val="28"/>
  </w:num>
  <w:num w:numId="21" w16cid:durableId="511992404">
    <w:abstractNumId w:val="31"/>
  </w:num>
  <w:num w:numId="22" w16cid:durableId="789633">
    <w:abstractNumId w:val="22"/>
  </w:num>
  <w:num w:numId="23" w16cid:durableId="589503855">
    <w:abstractNumId w:val="23"/>
  </w:num>
  <w:num w:numId="24" w16cid:durableId="1744718497">
    <w:abstractNumId w:val="29"/>
  </w:num>
  <w:num w:numId="25" w16cid:durableId="2076581169">
    <w:abstractNumId w:val="13"/>
  </w:num>
  <w:num w:numId="26" w16cid:durableId="1690712727">
    <w:abstractNumId w:val="2"/>
  </w:num>
  <w:num w:numId="27" w16cid:durableId="565147472">
    <w:abstractNumId w:val="25"/>
  </w:num>
  <w:num w:numId="28" w16cid:durableId="1454910180">
    <w:abstractNumId w:val="12"/>
  </w:num>
  <w:num w:numId="29" w16cid:durableId="1431586327">
    <w:abstractNumId w:val="1"/>
  </w:num>
  <w:num w:numId="30" w16cid:durableId="361979945">
    <w:abstractNumId w:val="27"/>
  </w:num>
  <w:num w:numId="31" w16cid:durableId="1357850843">
    <w:abstractNumId w:val="16"/>
  </w:num>
  <w:num w:numId="32" w16cid:durableId="263853299">
    <w:abstractNumId w:val="20"/>
  </w:num>
  <w:num w:numId="33" w16cid:durableId="1431004748">
    <w:abstractNumId w:val="4"/>
  </w:num>
  <w:num w:numId="34" w16cid:durableId="14578287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hideSpellingErrors/>
  <w:hideGrammaticalErrors/>
  <w:proofState w:spelling="clean" w:grammar="clean"/>
  <w:defaultTabStop w:val="708"/>
  <w:drawingGridHorizontalSpacing w:val="28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09EE"/>
    <w:rsid w:val="00004B46"/>
    <w:rsid w:val="00010574"/>
    <w:rsid w:val="0001378D"/>
    <w:rsid w:val="00015160"/>
    <w:rsid w:val="0001529F"/>
    <w:rsid w:val="000215FC"/>
    <w:rsid w:val="00023857"/>
    <w:rsid w:val="0002640F"/>
    <w:rsid w:val="0002658B"/>
    <w:rsid w:val="00030241"/>
    <w:rsid w:val="00034E97"/>
    <w:rsid w:val="00037107"/>
    <w:rsid w:val="00042A86"/>
    <w:rsid w:val="00050AEB"/>
    <w:rsid w:val="00062D0E"/>
    <w:rsid w:val="000642E1"/>
    <w:rsid w:val="00064852"/>
    <w:rsid w:val="00066BCE"/>
    <w:rsid w:val="000738FA"/>
    <w:rsid w:val="00077FE3"/>
    <w:rsid w:val="000808F1"/>
    <w:rsid w:val="00090CD1"/>
    <w:rsid w:val="00096722"/>
    <w:rsid w:val="000A18CA"/>
    <w:rsid w:val="000A58D1"/>
    <w:rsid w:val="000A7761"/>
    <w:rsid w:val="000B63DF"/>
    <w:rsid w:val="000B7957"/>
    <w:rsid w:val="000C0ED9"/>
    <w:rsid w:val="000C2ED9"/>
    <w:rsid w:val="000C3602"/>
    <w:rsid w:val="000D5D0C"/>
    <w:rsid w:val="000E44E2"/>
    <w:rsid w:val="000E68F0"/>
    <w:rsid w:val="000F0251"/>
    <w:rsid w:val="000F1184"/>
    <w:rsid w:val="000F1C2F"/>
    <w:rsid w:val="000F325A"/>
    <w:rsid w:val="000F3568"/>
    <w:rsid w:val="000F6BA4"/>
    <w:rsid w:val="00100EFF"/>
    <w:rsid w:val="001028F5"/>
    <w:rsid w:val="00102BE0"/>
    <w:rsid w:val="001046BC"/>
    <w:rsid w:val="00104980"/>
    <w:rsid w:val="00105796"/>
    <w:rsid w:val="00105F2B"/>
    <w:rsid w:val="00114232"/>
    <w:rsid w:val="00115841"/>
    <w:rsid w:val="00117316"/>
    <w:rsid w:val="00124189"/>
    <w:rsid w:val="0012655E"/>
    <w:rsid w:val="00126C39"/>
    <w:rsid w:val="00130701"/>
    <w:rsid w:val="00145D9A"/>
    <w:rsid w:val="0015015B"/>
    <w:rsid w:val="00154661"/>
    <w:rsid w:val="00155A89"/>
    <w:rsid w:val="001607CC"/>
    <w:rsid w:val="00160C1F"/>
    <w:rsid w:val="00172EEE"/>
    <w:rsid w:val="001844FE"/>
    <w:rsid w:val="00184DDD"/>
    <w:rsid w:val="00186AA3"/>
    <w:rsid w:val="001873F0"/>
    <w:rsid w:val="001877BE"/>
    <w:rsid w:val="001907B3"/>
    <w:rsid w:val="0019212F"/>
    <w:rsid w:val="001A2EAC"/>
    <w:rsid w:val="001A3403"/>
    <w:rsid w:val="001A44B4"/>
    <w:rsid w:val="001B0EBF"/>
    <w:rsid w:val="001B4064"/>
    <w:rsid w:val="001B56F4"/>
    <w:rsid w:val="001B6125"/>
    <w:rsid w:val="001C0C9E"/>
    <w:rsid w:val="001D3613"/>
    <w:rsid w:val="001D5D3D"/>
    <w:rsid w:val="001D60F0"/>
    <w:rsid w:val="001E4BD5"/>
    <w:rsid w:val="001F09EE"/>
    <w:rsid w:val="0020176B"/>
    <w:rsid w:val="00202F0E"/>
    <w:rsid w:val="0020543A"/>
    <w:rsid w:val="002347B4"/>
    <w:rsid w:val="00236615"/>
    <w:rsid w:val="00237946"/>
    <w:rsid w:val="0024054D"/>
    <w:rsid w:val="00245F55"/>
    <w:rsid w:val="002475C2"/>
    <w:rsid w:val="00250AAB"/>
    <w:rsid w:val="0025259F"/>
    <w:rsid w:val="00254504"/>
    <w:rsid w:val="00255A18"/>
    <w:rsid w:val="00257C87"/>
    <w:rsid w:val="002606BA"/>
    <w:rsid w:val="00261A85"/>
    <w:rsid w:val="00261F4F"/>
    <w:rsid w:val="002627B6"/>
    <w:rsid w:val="002717EF"/>
    <w:rsid w:val="0027336A"/>
    <w:rsid w:val="002832EE"/>
    <w:rsid w:val="00285DBC"/>
    <w:rsid w:val="00287983"/>
    <w:rsid w:val="002909EC"/>
    <w:rsid w:val="002909F1"/>
    <w:rsid w:val="00293A1E"/>
    <w:rsid w:val="002A4AB7"/>
    <w:rsid w:val="002A4B09"/>
    <w:rsid w:val="002A6173"/>
    <w:rsid w:val="002B36BF"/>
    <w:rsid w:val="002B37E9"/>
    <w:rsid w:val="002B6AEC"/>
    <w:rsid w:val="002C21B2"/>
    <w:rsid w:val="002C7338"/>
    <w:rsid w:val="002D7A0B"/>
    <w:rsid w:val="002E1142"/>
    <w:rsid w:val="002E38E0"/>
    <w:rsid w:val="002E726C"/>
    <w:rsid w:val="002F369B"/>
    <w:rsid w:val="002F6208"/>
    <w:rsid w:val="003064CE"/>
    <w:rsid w:val="00314545"/>
    <w:rsid w:val="00316EB8"/>
    <w:rsid w:val="00341145"/>
    <w:rsid w:val="003464FE"/>
    <w:rsid w:val="003534C0"/>
    <w:rsid w:val="003626D8"/>
    <w:rsid w:val="0037114F"/>
    <w:rsid w:val="00371AEC"/>
    <w:rsid w:val="00375E0E"/>
    <w:rsid w:val="00384A20"/>
    <w:rsid w:val="003924BD"/>
    <w:rsid w:val="003929E5"/>
    <w:rsid w:val="003976B1"/>
    <w:rsid w:val="00397B7E"/>
    <w:rsid w:val="003A1EE3"/>
    <w:rsid w:val="003A5806"/>
    <w:rsid w:val="003A6D91"/>
    <w:rsid w:val="003A6E05"/>
    <w:rsid w:val="003A7299"/>
    <w:rsid w:val="003B22BB"/>
    <w:rsid w:val="003B5331"/>
    <w:rsid w:val="003C11D4"/>
    <w:rsid w:val="003C1235"/>
    <w:rsid w:val="003C482A"/>
    <w:rsid w:val="003C604C"/>
    <w:rsid w:val="003C6896"/>
    <w:rsid w:val="003E4882"/>
    <w:rsid w:val="003F1350"/>
    <w:rsid w:val="003F4A52"/>
    <w:rsid w:val="003F5197"/>
    <w:rsid w:val="00403F9F"/>
    <w:rsid w:val="00405795"/>
    <w:rsid w:val="00410F92"/>
    <w:rsid w:val="00411208"/>
    <w:rsid w:val="004123EA"/>
    <w:rsid w:val="00414C64"/>
    <w:rsid w:val="00415CE2"/>
    <w:rsid w:val="00416154"/>
    <w:rsid w:val="004215D8"/>
    <w:rsid w:val="00424976"/>
    <w:rsid w:val="00435ED6"/>
    <w:rsid w:val="00437A2D"/>
    <w:rsid w:val="0044004E"/>
    <w:rsid w:val="00441D74"/>
    <w:rsid w:val="0044421E"/>
    <w:rsid w:val="004522CE"/>
    <w:rsid w:val="00461992"/>
    <w:rsid w:val="004661CA"/>
    <w:rsid w:val="004719E4"/>
    <w:rsid w:val="00472140"/>
    <w:rsid w:val="00480E64"/>
    <w:rsid w:val="00486E2D"/>
    <w:rsid w:val="004908AB"/>
    <w:rsid w:val="00496404"/>
    <w:rsid w:val="004A2D1A"/>
    <w:rsid w:val="004A445E"/>
    <w:rsid w:val="004A7627"/>
    <w:rsid w:val="004B0D55"/>
    <w:rsid w:val="004B25B6"/>
    <w:rsid w:val="004B3076"/>
    <w:rsid w:val="004B69AD"/>
    <w:rsid w:val="004C3D14"/>
    <w:rsid w:val="004C64C9"/>
    <w:rsid w:val="004D28FD"/>
    <w:rsid w:val="004D7028"/>
    <w:rsid w:val="004E2100"/>
    <w:rsid w:val="004E6E9A"/>
    <w:rsid w:val="004E7DCE"/>
    <w:rsid w:val="004F511E"/>
    <w:rsid w:val="004F6284"/>
    <w:rsid w:val="004F69F2"/>
    <w:rsid w:val="00500A2C"/>
    <w:rsid w:val="00504F08"/>
    <w:rsid w:val="00505A3C"/>
    <w:rsid w:val="00507CB1"/>
    <w:rsid w:val="0051307B"/>
    <w:rsid w:val="005143EC"/>
    <w:rsid w:val="0051756F"/>
    <w:rsid w:val="0053754A"/>
    <w:rsid w:val="00537A28"/>
    <w:rsid w:val="00543454"/>
    <w:rsid w:val="0054445E"/>
    <w:rsid w:val="00544647"/>
    <w:rsid w:val="005469D4"/>
    <w:rsid w:val="00546CF8"/>
    <w:rsid w:val="00554E22"/>
    <w:rsid w:val="0056073B"/>
    <w:rsid w:val="00560F0D"/>
    <w:rsid w:val="00562E7E"/>
    <w:rsid w:val="00565A7C"/>
    <w:rsid w:val="00567FB2"/>
    <w:rsid w:val="00572032"/>
    <w:rsid w:val="005722E5"/>
    <w:rsid w:val="00573984"/>
    <w:rsid w:val="005754BC"/>
    <w:rsid w:val="005756AF"/>
    <w:rsid w:val="00580E3A"/>
    <w:rsid w:val="00583328"/>
    <w:rsid w:val="00583FD9"/>
    <w:rsid w:val="005903D2"/>
    <w:rsid w:val="00590771"/>
    <w:rsid w:val="0059251F"/>
    <w:rsid w:val="00593A12"/>
    <w:rsid w:val="00593FAA"/>
    <w:rsid w:val="005974C7"/>
    <w:rsid w:val="005A41B4"/>
    <w:rsid w:val="005B6EBF"/>
    <w:rsid w:val="005B7208"/>
    <w:rsid w:val="005C083D"/>
    <w:rsid w:val="005C4543"/>
    <w:rsid w:val="005C785C"/>
    <w:rsid w:val="005D2F53"/>
    <w:rsid w:val="005D5548"/>
    <w:rsid w:val="005D5849"/>
    <w:rsid w:val="005E2580"/>
    <w:rsid w:val="005F20B0"/>
    <w:rsid w:val="005F24FC"/>
    <w:rsid w:val="005F32BE"/>
    <w:rsid w:val="005F3D4F"/>
    <w:rsid w:val="005F7855"/>
    <w:rsid w:val="00600177"/>
    <w:rsid w:val="0061585A"/>
    <w:rsid w:val="006167DF"/>
    <w:rsid w:val="006224F4"/>
    <w:rsid w:val="0062531C"/>
    <w:rsid w:val="00633BF8"/>
    <w:rsid w:val="006372E3"/>
    <w:rsid w:val="00647688"/>
    <w:rsid w:val="00651E98"/>
    <w:rsid w:val="0065212A"/>
    <w:rsid w:val="006539A8"/>
    <w:rsid w:val="0066732C"/>
    <w:rsid w:val="0067043A"/>
    <w:rsid w:val="00670447"/>
    <w:rsid w:val="006704C3"/>
    <w:rsid w:val="00673A18"/>
    <w:rsid w:val="00677339"/>
    <w:rsid w:val="0069589C"/>
    <w:rsid w:val="006A246F"/>
    <w:rsid w:val="006A2AEA"/>
    <w:rsid w:val="006A4410"/>
    <w:rsid w:val="006A4E9B"/>
    <w:rsid w:val="006A6283"/>
    <w:rsid w:val="006A6AAA"/>
    <w:rsid w:val="006B69A4"/>
    <w:rsid w:val="006B6DC2"/>
    <w:rsid w:val="006B7338"/>
    <w:rsid w:val="006C07A9"/>
    <w:rsid w:val="006C4B38"/>
    <w:rsid w:val="006E13B0"/>
    <w:rsid w:val="006E59BF"/>
    <w:rsid w:val="006E61F1"/>
    <w:rsid w:val="006F2DAF"/>
    <w:rsid w:val="006F6DC6"/>
    <w:rsid w:val="00700C7D"/>
    <w:rsid w:val="0070309A"/>
    <w:rsid w:val="007048D6"/>
    <w:rsid w:val="0071767C"/>
    <w:rsid w:val="0072250F"/>
    <w:rsid w:val="00723FEE"/>
    <w:rsid w:val="00724F81"/>
    <w:rsid w:val="007255F6"/>
    <w:rsid w:val="00732C42"/>
    <w:rsid w:val="00734E03"/>
    <w:rsid w:val="007356D4"/>
    <w:rsid w:val="0073711E"/>
    <w:rsid w:val="00743413"/>
    <w:rsid w:val="007466A1"/>
    <w:rsid w:val="00746D81"/>
    <w:rsid w:val="0075030D"/>
    <w:rsid w:val="00752692"/>
    <w:rsid w:val="0075706E"/>
    <w:rsid w:val="007616CA"/>
    <w:rsid w:val="00765633"/>
    <w:rsid w:val="00765BC5"/>
    <w:rsid w:val="0077577A"/>
    <w:rsid w:val="00781296"/>
    <w:rsid w:val="00783607"/>
    <w:rsid w:val="00784489"/>
    <w:rsid w:val="00794897"/>
    <w:rsid w:val="007A2C75"/>
    <w:rsid w:val="007A7301"/>
    <w:rsid w:val="007B0B77"/>
    <w:rsid w:val="007B0C8F"/>
    <w:rsid w:val="007B1C88"/>
    <w:rsid w:val="007B2FE8"/>
    <w:rsid w:val="007B47D2"/>
    <w:rsid w:val="007B6147"/>
    <w:rsid w:val="007C1237"/>
    <w:rsid w:val="007C14F5"/>
    <w:rsid w:val="007C37F6"/>
    <w:rsid w:val="007D1147"/>
    <w:rsid w:val="007D1A5D"/>
    <w:rsid w:val="007D395C"/>
    <w:rsid w:val="007D720F"/>
    <w:rsid w:val="007E2268"/>
    <w:rsid w:val="007E3643"/>
    <w:rsid w:val="007E4B65"/>
    <w:rsid w:val="007E6A50"/>
    <w:rsid w:val="007F1419"/>
    <w:rsid w:val="007F2C1C"/>
    <w:rsid w:val="00806B69"/>
    <w:rsid w:val="00811569"/>
    <w:rsid w:val="00813D2D"/>
    <w:rsid w:val="00820DCD"/>
    <w:rsid w:val="00823BA4"/>
    <w:rsid w:val="00823D0B"/>
    <w:rsid w:val="00823EB5"/>
    <w:rsid w:val="008245DE"/>
    <w:rsid w:val="00826572"/>
    <w:rsid w:val="008360D7"/>
    <w:rsid w:val="00847286"/>
    <w:rsid w:val="0085189C"/>
    <w:rsid w:val="00857B27"/>
    <w:rsid w:val="00863451"/>
    <w:rsid w:val="0086350F"/>
    <w:rsid w:val="00864DEA"/>
    <w:rsid w:val="008664B4"/>
    <w:rsid w:val="008731A1"/>
    <w:rsid w:val="00877A80"/>
    <w:rsid w:val="00881E09"/>
    <w:rsid w:val="00884E94"/>
    <w:rsid w:val="008908FB"/>
    <w:rsid w:val="00895D66"/>
    <w:rsid w:val="008A0702"/>
    <w:rsid w:val="008A1522"/>
    <w:rsid w:val="008A414E"/>
    <w:rsid w:val="008A5C96"/>
    <w:rsid w:val="008A798E"/>
    <w:rsid w:val="008B1C7C"/>
    <w:rsid w:val="008B48C9"/>
    <w:rsid w:val="008C183D"/>
    <w:rsid w:val="008C6D08"/>
    <w:rsid w:val="008D2F32"/>
    <w:rsid w:val="008D6529"/>
    <w:rsid w:val="008E1196"/>
    <w:rsid w:val="008E3D41"/>
    <w:rsid w:val="008E45F5"/>
    <w:rsid w:val="008E470D"/>
    <w:rsid w:val="008E7D9B"/>
    <w:rsid w:val="008E7FB2"/>
    <w:rsid w:val="008F3BA3"/>
    <w:rsid w:val="008F5183"/>
    <w:rsid w:val="0090147B"/>
    <w:rsid w:val="00902BDC"/>
    <w:rsid w:val="0090354B"/>
    <w:rsid w:val="00904CAA"/>
    <w:rsid w:val="00906F33"/>
    <w:rsid w:val="009103CF"/>
    <w:rsid w:val="00912AF4"/>
    <w:rsid w:val="00912D9C"/>
    <w:rsid w:val="00914F1C"/>
    <w:rsid w:val="00915C8E"/>
    <w:rsid w:val="00917CCD"/>
    <w:rsid w:val="00920AE1"/>
    <w:rsid w:val="009255C0"/>
    <w:rsid w:val="009256BA"/>
    <w:rsid w:val="00925942"/>
    <w:rsid w:val="009267FB"/>
    <w:rsid w:val="00927E75"/>
    <w:rsid w:val="0093609F"/>
    <w:rsid w:val="009401AD"/>
    <w:rsid w:val="00940A8D"/>
    <w:rsid w:val="009464CF"/>
    <w:rsid w:val="009473DE"/>
    <w:rsid w:val="00950B94"/>
    <w:rsid w:val="00952D1D"/>
    <w:rsid w:val="0095360C"/>
    <w:rsid w:val="00957BB5"/>
    <w:rsid w:val="00962843"/>
    <w:rsid w:val="00962A2A"/>
    <w:rsid w:val="009632D2"/>
    <w:rsid w:val="00982CFA"/>
    <w:rsid w:val="00984DAF"/>
    <w:rsid w:val="00990A98"/>
    <w:rsid w:val="00994FB9"/>
    <w:rsid w:val="009968D3"/>
    <w:rsid w:val="009A1C54"/>
    <w:rsid w:val="009A205E"/>
    <w:rsid w:val="009A7538"/>
    <w:rsid w:val="009B388F"/>
    <w:rsid w:val="009B482F"/>
    <w:rsid w:val="009C001B"/>
    <w:rsid w:val="009C23B8"/>
    <w:rsid w:val="009C5673"/>
    <w:rsid w:val="009D3578"/>
    <w:rsid w:val="009D7379"/>
    <w:rsid w:val="009E14B8"/>
    <w:rsid w:val="009E1A29"/>
    <w:rsid w:val="009E4281"/>
    <w:rsid w:val="009F358E"/>
    <w:rsid w:val="00A1313A"/>
    <w:rsid w:val="00A14147"/>
    <w:rsid w:val="00A15435"/>
    <w:rsid w:val="00A20B8E"/>
    <w:rsid w:val="00A22C4C"/>
    <w:rsid w:val="00A37D33"/>
    <w:rsid w:val="00A40122"/>
    <w:rsid w:val="00A41CE0"/>
    <w:rsid w:val="00A4211E"/>
    <w:rsid w:val="00A43AB0"/>
    <w:rsid w:val="00A50065"/>
    <w:rsid w:val="00A570EF"/>
    <w:rsid w:val="00A628CF"/>
    <w:rsid w:val="00A768AF"/>
    <w:rsid w:val="00A8274A"/>
    <w:rsid w:val="00A866D6"/>
    <w:rsid w:val="00A878F1"/>
    <w:rsid w:val="00A92B36"/>
    <w:rsid w:val="00AB60F9"/>
    <w:rsid w:val="00AB61DF"/>
    <w:rsid w:val="00AC0516"/>
    <w:rsid w:val="00AC155A"/>
    <w:rsid w:val="00AC5A7C"/>
    <w:rsid w:val="00AD03F5"/>
    <w:rsid w:val="00AD09CF"/>
    <w:rsid w:val="00AD1E9B"/>
    <w:rsid w:val="00AD3871"/>
    <w:rsid w:val="00AE2C7F"/>
    <w:rsid w:val="00AE2E53"/>
    <w:rsid w:val="00AF4938"/>
    <w:rsid w:val="00AF4A45"/>
    <w:rsid w:val="00B0182F"/>
    <w:rsid w:val="00B04E91"/>
    <w:rsid w:val="00B06842"/>
    <w:rsid w:val="00B079AD"/>
    <w:rsid w:val="00B13058"/>
    <w:rsid w:val="00B32CA9"/>
    <w:rsid w:val="00B37FBF"/>
    <w:rsid w:val="00B46735"/>
    <w:rsid w:val="00B47711"/>
    <w:rsid w:val="00B52064"/>
    <w:rsid w:val="00B642EE"/>
    <w:rsid w:val="00B7272C"/>
    <w:rsid w:val="00B73CD9"/>
    <w:rsid w:val="00B74117"/>
    <w:rsid w:val="00B7587D"/>
    <w:rsid w:val="00B8372A"/>
    <w:rsid w:val="00B860F6"/>
    <w:rsid w:val="00B872E2"/>
    <w:rsid w:val="00B906D6"/>
    <w:rsid w:val="00B934E8"/>
    <w:rsid w:val="00B96703"/>
    <w:rsid w:val="00B968CF"/>
    <w:rsid w:val="00BA3027"/>
    <w:rsid w:val="00BA4355"/>
    <w:rsid w:val="00BA4FD1"/>
    <w:rsid w:val="00BA51CE"/>
    <w:rsid w:val="00BA627A"/>
    <w:rsid w:val="00BB1F85"/>
    <w:rsid w:val="00BB6C5F"/>
    <w:rsid w:val="00BC41FC"/>
    <w:rsid w:val="00BC4A53"/>
    <w:rsid w:val="00BD1293"/>
    <w:rsid w:val="00BD2771"/>
    <w:rsid w:val="00BD52FF"/>
    <w:rsid w:val="00BD6AA2"/>
    <w:rsid w:val="00C03865"/>
    <w:rsid w:val="00C0588B"/>
    <w:rsid w:val="00C1067B"/>
    <w:rsid w:val="00C13F66"/>
    <w:rsid w:val="00C144E6"/>
    <w:rsid w:val="00C23808"/>
    <w:rsid w:val="00C243DD"/>
    <w:rsid w:val="00C319B5"/>
    <w:rsid w:val="00C403C8"/>
    <w:rsid w:val="00C50FEA"/>
    <w:rsid w:val="00C52F86"/>
    <w:rsid w:val="00C565EF"/>
    <w:rsid w:val="00C63864"/>
    <w:rsid w:val="00C67BD7"/>
    <w:rsid w:val="00C82EAC"/>
    <w:rsid w:val="00C9350D"/>
    <w:rsid w:val="00C9612B"/>
    <w:rsid w:val="00CA1F5C"/>
    <w:rsid w:val="00CB0CCA"/>
    <w:rsid w:val="00CB4D9F"/>
    <w:rsid w:val="00CB4FF3"/>
    <w:rsid w:val="00CB5308"/>
    <w:rsid w:val="00CC4BF3"/>
    <w:rsid w:val="00CC6166"/>
    <w:rsid w:val="00CD1BB3"/>
    <w:rsid w:val="00CE3AE4"/>
    <w:rsid w:val="00CF326C"/>
    <w:rsid w:val="00CF33C6"/>
    <w:rsid w:val="00CF792C"/>
    <w:rsid w:val="00CF7E2B"/>
    <w:rsid w:val="00D01F47"/>
    <w:rsid w:val="00D0661D"/>
    <w:rsid w:val="00D0717D"/>
    <w:rsid w:val="00D07BB8"/>
    <w:rsid w:val="00D1080D"/>
    <w:rsid w:val="00D14E6E"/>
    <w:rsid w:val="00D15360"/>
    <w:rsid w:val="00D159AD"/>
    <w:rsid w:val="00D16403"/>
    <w:rsid w:val="00D1763D"/>
    <w:rsid w:val="00D238BB"/>
    <w:rsid w:val="00D26EA4"/>
    <w:rsid w:val="00D300E5"/>
    <w:rsid w:val="00D31393"/>
    <w:rsid w:val="00D328C1"/>
    <w:rsid w:val="00D35EEC"/>
    <w:rsid w:val="00D44AA9"/>
    <w:rsid w:val="00D5014E"/>
    <w:rsid w:val="00D55870"/>
    <w:rsid w:val="00D56AE8"/>
    <w:rsid w:val="00D577D0"/>
    <w:rsid w:val="00D65B18"/>
    <w:rsid w:val="00D74D2F"/>
    <w:rsid w:val="00D76874"/>
    <w:rsid w:val="00D77820"/>
    <w:rsid w:val="00D83701"/>
    <w:rsid w:val="00D860AD"/>
    <w:rsid w:val="00D920DC"/>
    <w:rsid w:val="00D967B7"/>
    <w:rsid w:val="00DA14C1"/>
    <w:rsid w:val="00DA3158"/>
    <w:rsid w:val="00DB2CAF"/>
    <w:rsid w:val="00DB3372"/>
    <w:rsid w:val="00DC497C"/>
    <w:rsid w:val="00DD0ACF"/>
    <w:rsid w:val="00DD0B8D"/>
    <w:rsid w:val="00DD16CD"/>
    <w:rsid w:val="00DD3C0D"/>
    <w:rsid w:val="00DD4ECB"/>
    <w:rsid w:val="00DD7A00"/>
    <w:rsid w:val="00DE222B"/>
    <w:rsid w:val="00DE24E1"/>
    <w:rsid w:val="00DE413B"/>
    <w:rsid w:val="00DE4C5C"/>
    <w:rsid w:val="00DE56CC"/>
    <w:rsid w:val="00DF16E1"/>
    <w:rsid w:val="00DF177B"/>
    <w:rsid w:val="00DF36E0"/>
    <w:rsid w:val="00DF6459"/>
    <w:rsid w:val="00DF6CB4"/>
    <w:rsid w:val="00DF7D96"/>
    <w:rsid w:val="00E00016"/>
    <w:rsid w:val="00E009C2"/>
    <w:rsid w:val="00E01AEA"/>
    <w:rsid w:val="00E22716"/>
    <w:rsid w:val="00E235EC"/>
    <w:rsid w:val="00E30EC0"/>
    <w:rsid w:val="00E3156C"/>
    <w:rsid w:val="00E34F32"/>
    <w:rsid w:val="00E35506"/>
    <w:rsid w:val="00E373F3"/>
    <w:rsid w:val="00E41D77"/>
    <w:rsid w:val="00E44835"/>
    <w:rsid w:val="00E465D7"/>
    <w:rsid w:val="00E50AC1"/>
    <w:rsid w:val="00E515A8"/>
    <w:rsid w:val="00E52DC9"/>
    <w:rsid w:val="00E57CF8"/>
    <w:rsid w:val="00E608A2"/>
    <w:rsid w:val="00E62E65"/>
    <w:rsid w:val="00E63EF6"/>
    <w:rsid w:val="00E66F13"/>
    <w:rsid w:val="00E67E7F"/>
    <w:rsid w:val="00E70102"/>
    <w:rsid w:val="00E774EF"/>
    <w:rsid w:val="00E8178B"/>
    <w:rsid w:val="00E83C69"/>
    <w:rsid w:val="00E853ED"/>
    <w:rsid w:val="00E935E4"/>
    <w:rsid w:val="00EA0E65"/>
    <w:rsid w:val="00EA1E58"/>
    <w:rsid w:val="00EA38EF"/>
    <w:rsid w:val="00EA4A6D"/>
    <w:rsid w:val="00EB0E3A"/>
    <w:rsid w:val="00EB250A"/>
    <w:rsid w:val="00EB2729"/>
    <w:rsid w:val="00EB727E"/>
    <w:rsid w:val="00EB7641"/>
    <w:rsid w:val="00ED0AD3"/>
    <w:rsid w:val="00ED5CAC"/>
    <w:rsid w:val="00ED7CCB"/>
    <w:rsid w:val="00EE2820"/>
    <w:rsid w:val="00EE460E"/>
    <w:rsid w:val="00EE47AC"/>
    <w:rsid w:val="00EE50AD"/>
    <w:rsid w:val="00EF3BB0"/>
    <w:rsid w:val="00F00EC0"/>
    <w:rsid w:val="00F00F54"/>
    <w:rsid w:val="00F0362A"/>
    <w:rsid w:val="00F049C3"/>
    <w:rsid w:val="00F078CC"/>
    <w:rsid w:val="00F11E4F"/>
    <w:rsid w:val="00F12F11"/>
    <w:rsid w:val="00F24479"/>
    <w:rsid w:val="00F268A3"/>
    <w:rsid w:val="00F277AF"/>
    <w:rsid w:val="00F32A92"/>
    <w:rsid w:val="00F42E6C"/>
    <w:rsid w:val="00F6605F"/>
    <w:rsid w:val="00F663D2"/>
    <w:rsid w:val="00F8003D"/>
    <w:rsid w:val="00F818A6"/>
    <w:rsid w:val="00F82067"/>
    <w:rsid w:val="00F87897"/>
    <w:rsid w:val="00F939CC"/>
    <w:rsid w:val="00F93B4F"/>
    <w:rsid w:val="00F96C81"/>
    <w:rsid w:val="00FA05AD"/>
    <w:rsid w:val="00FA3523"/>
    <w:rsid w:val="00FA443A"/>
    <w:rsid w:val="00FA47FD"/>
    <w:rsid w:val="00FA4C3C"/>
    <w:rsid w:val="00FB4543"/>
    <w:rsid w:val="00FB647B"/>
    <w:rsid w:val="00FB6583"/>
    <w:rsid w:val="00FB69BE"/>
    <w:rsid w:val="00FC1B4C"/>
    <w:rsid w:val="00FC2743"/>
    <w:rsid w:val="00FC3904"/>
    <w:rsid w:val="00FC3DAE"/>
    <w:rsid w:val="00FC52EE"/>
    <w:rsid w:val="00FC5735"/>
    <w:rsid w:val="00FC5EC6"/>
    <w:rsid w:val="00FC661A"/>
    <w:rsid w:val="00FC70C4"/>
    <w:rsid w:val="00FD5561"/>
    <w:rsid w:val="00FE3FCC"/>
    <w:rsid w:val="00FE7C8B"/>
    <w:rsid w:val="00FF4BA8"/>
    <w:rsid w:val="00FF59AD"/>
    <w:rsid w:val="00FF6938"/>
    <w:rsid w:val="07D60EE8"/>
    <w:rsid w:val="0C3C5EB7"/>
    <w:rsid w:val="0F552001"/>
    <w:rsid w:val="10202A07"/>
    <w:rsid w:val="137F1409"/>
    <w:rsid w:val="19B228F2"/>
    <w:rsid w:val="1E3F667B"/>
    <w:rsid w:val="1F0B237A"/>
    <w:rsid w:val="205471C3"/>
    <w:rsid w:val="20B63C38"/>
    <w:rsid w:val="21251A96"/>
    <w:rsid w:val="234052CE"/>
    <w:rsid w:val="27B32336"/>
    <w:rsid w:val="286F5EE4"/>
    <w:rsid w:val="29857009"/>
    <w:rsid w:val="2A1B0F3E"/>
    <w:rsid w:val="2AE6436F"/>
    <w:rsid w:val="2DD001F5"/>
    <w:rsid w:val="300140D2"/>
    <w:rsid w:val="314C5B13"/>
    <w:rsid w:val="31712D88"/>
    <w:rsid w:val="363A49AD"/>
    <w:rsid w:val="37D41EDA"/>
    <w:rsid w:val="39374D1B"/>
    <w:rsid w:val="3A792E96"/>
    <w:rsid w:val="3A7E4541"/>
    <w:rsid w:val="45F468BE"/>
    <w:rsid w:val="4A05407D"/>
    <w:rsid w:val="4CD145AF"/>
    <w:rsid w:val="57F352A3"/>
    <w:rsid w:val="58FF40B7"/>
    <w:rsid w:val="620A2365"/>
    <w:rsid w:val="6A7F5BB7"/>
    <w:rsid w:val="6B1538DA"/>
    <w:rsid w:val="6D822690"/>
    <w:rsid w:val="703F20D7"/>
    <w:rsid w:val="7CC72675"/>
    <w:rsid w:val="7CD723AD"/>
    <w:rsid w:val="7DA52627"/>
    <w:rsid w:val="7FC810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52A7E8F"/>
  <w15:docId w15:val="{F9393F8C-04DA-4E27-AB9F-61E45131F4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qFormat="1"/>
    <w:lsdException w:name="annotation text" w:semiHidden="1" w:unhideWhenUsed="1" w:qFormat="1"/>
    <w:lsdException w:name="header" w:uiPriority="0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 w:qFormat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0C2ED9"/>
    <w:pPr>
      <w:ind w:left="-425" w:firstLine="709"/>
      <w:jc w:val="both"/>
    </w:pPr>
    <w:rPr>
      <w:rFonts w:eastAsiaTheme="minorHAnsi" w:cstheme="minorBidi"/>
      <w:sz w:val="28"/>
      <w:szCs w:val="22"/>
      <w:lang w:val="ru-RU"/>
    </w:rPr>
  </w:style>
  <w:style w:type="paragraph" w:styleId="10">
    <w:name w:val="heading 1"/>
    <w:basedOn w:val="a1"/>
    <w:next w:val="a1"/>
    <w:link w:val="11"/>
    <w:uiPriority w:val="9"/>
    <w:qFormat/>
    <w:pPr>
      <w:keepNext/>
      <w:keepLines/>
      <w:spacing w:before="500" w:after="50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300"/>
      <w:outlineLvl w:val="1"/>
    </w:pPr>
    <w:rPr>
      <w:rFonts w:eastAsiaTheme="majorEastAsia" w:cstheme="majorBidi"/>
      <w:b/>
      <w:bCs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footnote reference"/>
    <w:semiHidden/>
    <w:qFormat/>
    <w:rPr>
      <w:vertAlign w:val="superscript"/>
    </w:rPr>
  </w:style>
  <w:style w:type="character" w:styleId="a6">
    <w:name w:val="Emphasis"/>
    <w:basedOn w:val="a2"/>
    <w:qFormat/>
    <w:rPr>
      <w:i/>
      <w:iCs/>
    </w:rPr>
  </w:style>
  <w:style w:type="character" w:styleId="a7">
    <w:name w:val="Hyperlink"/>
    <w:basedOn w:val="a2"/>
    <w:uiPriority w:val="99"/>
    <w:unhideWhenUsed/>
    <w:qFormat/>
    <w:rPr>
      <w:color w:val="0000FF" w:themeColor="hyperlink"/>
      <w:u w:val="single"/>
    </w:rPr>
  </w:style>
  <w:style w:type="character" w:styleId="HTML">
    <w:name w:val="HTML Code"/>
    <w:basedOn w:val="a2"/>
    <w:uiPriority w:val="99"/>
    <w:semiHidden/>
    <w:unhideWhenUsed/>
    <w:qFormat/>
    <w:rPr>
      <w:rFonts w:ascii="Courier New" w:eastAsia="Times New Roman" w:hAnsi="Courier New" w:cs="Courier New"/>
      <w:sz w:val="20"/>
      <w:szCs w:val="20"/>
    </w:rPr>
  </w:style>
  <w:style w:type="character" w:styleId="a8">
    <w:name w:val="Strong"/>
    <w:basedOn w:val="a2"/>
    <w:uiPriority w:val="22"/>
    <w:qFormat/>
    <w:rPr>
      <w:b/>
      <w:bCs/>
    </w:rPr>
  </w:style>
  <w:style w:type="paragraph" w:styleId="a9">
    <w:name w:val="Balloon Text"/>
    <w:basedOn w:val="a1"/>
    <w:link w:val="aa"/>
    <w:uiPriority w:val="99"/>
    <w:semiHidden/>
    <w:unhideWhenUsed/>
    <w:qFormat/>
    <w:rPr>
      <w:rFonts w:ascii="Tahoma" w:hAnsi="Tahoma" w:cs="Tahoma"/>
      <w:sz w:val="16"/>
      <w:szCs w:val="16"/>
    </w:rPr>
  </w:style>
  <w:style w:type="paragraph" w:styleId="ab">
    <w:name w:val="annotation text"/>
    <w:basedOn w:val="a1"/>
    <w:link w:val="ac"/>
    <w:uiPriority w:val="99"/>
    <w:semiHidden/>
    <w:unhideWhenUsed/>
    <w:qFormat/>
    <w:pPr>
      <w:jc w:val="left"/>
    </w:pPr>
  </w:style>
  <w:style w:type="paragraph" w:styleId="ad">
    <w:name w:val="footnote text"/>
    <w:basedOn w:val="a1"/>
    <w:link w:val="ae"/>
    <w:semiHidden/>
    <w:qFormat/>
    <w:pPr>
      <w:ind w:left="0" w:firstLine="0"/>
      <w:jc w:val="left"/>
    </w:pPr>
    <w:rPr>
      <w:rFonts w:eastAsia="Times New Roman" w:cs="Times New Roman"/>
      <w:sz w:val="20"/>
      <w:szCs w:val="20"/>
    </w:rPr>
  </w:style>
  <w:style w:type="paragraph" w:styleId="af">
    <w:name w:val="header"/>
    <w:basedOn w:val="a1"/>
    <w:link w:val="af0"/>
    <w:unhideWhenUsed/>
    <w:qFormat/>
    <w:pPr>
      <w:tabs>
        <w:tab w:val="center" w:pos="4677"/>
        <w:tab w:val="right" w:pos="9355"/>
      </w:tabs>
    </w:pPr>
  </w:style>
  <w:style w:type="paragraph" w:styleId="af1">
    <w:name w:val="Body Text"/>
    <w:basedOn w:val="a1"/>
    <w:link w:val="af2"/>
    <w:qFormat/>
    <w:pPr>
      <w:ind w:left="0" w:firstLine="0"/>
      <w:jc w:val="left"/>
    </w:pPr>
    <w:rPr>
      <w:rFonts w:eastAsia="Times New Roman" w:cs="Times New Roman"/>
      <w:sz w:val="20"/>
      <w:szCs w:val="20"/>
      <w:lang w:eastAsia="ru-RU"/>
    </w:rPr>
  </w:style>
  <w:style w:type="paragraph" w:styleId="12">
    <w:name w:val="toc 1"/>
    <w:basedOn w:val="a1"/>
    <w:next w:val="a1"/>
    <w:autoRedefine/>
    <w:uiPriority w:val="39"/>
    <w:unhideWhenUsed/>
    <w:qFormat/>
    <w:pPr>
      <w:tabs>
        <w:tab w:val="left" w:pos="142"/>
        <w:tab w:val="right" w:leader="dot" w:pos="9498"/>
      </w:tabs>
      <w:ind w:left="0" w:firstLine="0"/>
    </w:pPr>
  </w:style>
  <w:style w:type="paragraph" w:styleId="31">
    <w:name w:val="toc 3"/>
    <w:basedOn w:val="a1"/>
    <w:next w:val="a1"/>
    <w:autoRedefine/>
    <w:uiPriority w:val="39"/>
    <w:unhideWhenUsed/>
    <w:qFormat/>
    <w:pPr>
      <w:spacing w:after="100"/>
      <w:ind w:left="440"/>
    </w:pPr>
  </w:style>
  <w:style w:type="paragraph" w:styleId="21">
    <w:name w:val="toc 2"/>
    <w:basedOn w:val="a1"/>
    <w:next w:val="a1"/>
    <w:autoRedefine/>
    <w:uiPriority w:val="39"/>
    <w:unhideWhenUsed/>
    <w:qFormat/>
    <w:pPr>
      <w:tabs>
        <w:tab w:val="right" w:leader="dot" w:pos="9639"/>
      </w:tabs>
      <w:ind w:left="0" w:firstLine="0"/>
    </w:pPr>
  </w:style>
  <w:style w:type="paragraph" w:styleId="af3">
    <w:name w:val="footer"/>
    <w:basedOn w:val="a1"/>
    <w:link w:val="af4"/>
    <w:uiPriority w:val="99"/>
    <w:unhideWhenUsed/>
    <w:qFormat/>
    <w:pPr>
      <w:tabs>
        <w:tab w:val="center" w:pos="4677"/>
        <w:tab w:val="right" w:pos="9355"/>
      </w:tabs>
    </w:pPr>
  </w:style>
  <w:style w:type="paragraph" w:styleId="af5">
    <w:name w:val="Normal (Web)"/>
    <w:basedOn w:val="a1"/>
    <w:uiPriority w:val="99"/>
    <w:unhideWhenUsed/>
    <w:qFormat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table" w:styleId="af6">
    <w:name w:val="Table Grid"/>
    <w:basedOn w:val="a3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0">
    <w:name w:val="Верхний колонтитул Знак"/>
    <w:basedOn w:val="a2"/>
    <w:link w:val="af"/>
    <w:qFormat/>
  </w:style>
  <w:style w:type="character" w:customStyle="1" w:styleId="af4">
    <w:name w:val="Нижний колонтитул Знак"/>
    <w:basedOn w:val="a2"/>
    <w:link w:val="af3"/>
    <w:uiPriority w:val="99"/>
    <w:qFormat/>
  </w:style>
  <w:style w:type="paragraph" w:styleId="af7">
    <w:name w:val="No Spacing"/>
    <w:basedOn w:val="a1"/>
    <w:uiPriority w:val="1"/>
    <w:qFormat/>
    <w:rPr>
      <w:rFonts w:ascii="Calibri" w:eastAsia="Times New Roman" w:hAnsi="Calibri" w:cs="Times New Roman"/>
      <w:sz w:val="22"/>
      <w:lang w:eastAsia="ru-RU"/>
    </w:rPr>
  </w:style>
  <w:style w:type="paragraph" w:customStyle="1" w:styleId="af8">
    <w:name w:val="РамкаНадписи"/>
    <w:basedOn w:val="a1"/>
    <w:qFormat/>
    <w:pPr>
      <w:jc w:val="center"/>
    </w:pPr>
    <w:rPr>
      <w:rFonts w:ascii="ISOCPEUR" w:eastAsia="Batang" w:hAnsi="ISOCPEUR" w:cs="Times New Roman"/>
      <w:i/>
      <w:sz w:val="16"/>
      <w:szCs w:val="24"/>
      <w:lang w:eastAsia="ru-RU"/>
    </w:rPr>
  </w:style>
  <w:style w:type="character" w:customStyle="1" w:styleId="11">
    <w:name w:val="Заголовок 1 Знак"/>
    <w:basedOn w:val="a2"/>
    <w:link w:val="10"/>
    <w:uiPriority w:val="9"/>
    <w:qFormat/>
    <w:rPr>
      <w:rFonts w:ascii="Times New Roman" w:eastAsiaTheme="majorEastAsia" w:hAnsi="Times New Roman" w:cstheme="majorBidi"/>
      <w:b/>
      <w:bCs/>
      <w:sz w:val="32"/>
      <w:szCs w:val="28"/>
    </w:rPr>
  </w:style>
  <w:style w:type="paragraph" w:customStyle="1" w:styleId="13">
    <w:name w:val="Заголовок оглавления1"/>
    <w:basedOn w:val="10"/>
    <w:next w:val="a1"/>
    <w:uiPriority w:val="39"/>
    <w:unhideWhenUsed/>
    <w:qFormat/>
    <w:pPr>
      <w:outlineLvl w:val="9"/>
    </w:pPr>
    <w:rPr>
      <w:lang w:eastAsia="ru-RU"/>
    </w:rPr>
  </w:style>
  <w:style w:type="character" w:customStyle="1" w:styleId="aa">
    <w:name w:val="Текст выноски Знак"/>
    <w:basedOn w:val="a2"/>
    <w:link w:val="a9"/>
    <w:uiPriority w:val="99"/>
    <w:semiHidden/>
    <w:qFormat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2"/>
    <w:link w:val="2"/>
    <w:uiPriority w:val="9"/>
    <w:qFormat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30">
    <w:name w:val="Заголовок 3 Знак"/>
    <w:basedOn w:val="a2"/>
    <w:link w:val="3"/>
    <w:uiPriority w:val="9"/>
    <w:qFormat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f9">
    <w:name w:val="List Paragraph"/>
    <w:basedOn w:val="a1"/>
    <w:link w:val="afa"/>
    <w:uiPriority w:val="34"/>
    <w:qFormat/>
    <w:pPr>
      <w:ind w:left="720"/>
      <w:contextualSpacing/>
    </w:pPr>
  </w:style>
  <w:style w:type="character" w:customStyle="1" w:styleId="afb">
    <w:name w:val="ОсновнойТекстГост Знак"/>
    <w:basedOn w:val="a2"/>
    <w:link w:val="afc"/>
    <w:qFormat/>
    <w:locked/>
    <w:rPr>
      <w:rFonts w:ascii="Times New Roman" w:hAnsi="Times New Roman" w:cs="Times New Roman"/>
      <w:sz w:val="28"/>
      <w:lang w:val="en-US"/>
    </w:rPr>
  </w:style>
  <w:style w:type="paragraph" w:customStyle="1" w:styleId="afc">
    <w:name w:val="ОсновнойТекстГост"/>
    <w:link w:val="afb"/>
    <w:qFormat/>
    <w:pPr>
      <w:ind w:left="-426" w:firstLine="710"/>
      <w:jc w:val="both"/>
    </w:pPr>
    <w:rPr>
      <w:rFonts w:eastAsiaTheme="minorHAnsi"/>
      <w:sz w:val="28"/>
      <w:szCs w:val="22"/>
    </w:rPr>
  </w:style>
  <w:style w:type="paragraph" w:customStyle="1" w:styleId="a">
    <w:name w:val="ПеречислениеГост"/>
    <w:basedOn w:val="afc"/>
    <w:autoRedefine/>
    <w:qFormat/>
    <w:pPr>
      <w:numPr>
        <w:numId w:val="1"/>
      </w:numPr>
      <w:tabs>
        <w:tab w:val="left" w:pos="851"/>
      </w:tabs>
      <w:ind w:left="-284" w:firstLine="851"/>
    </w:pPr>
  </w:style>
  <w:style w:type="character" w:customStyle="1" w:styleId="afd">
    <w:name w:val="ПеречислениеГостт Знак"/>
    <w:basedOn w:val="a2"/>
    <w:link w:val="afe"/>
    <w:qFormat/>
    <w:locked/>
    <w:rPr>
      <w:rFonts w:ascii="Times New Roman" w:hAnsi="Times New Roman" w:cs="Times New Roman"/>
      <w:sz w:val="28"/>
      <w:lang w:val="en-US"/>
    </w:rPr>
  </w:style>
  <w:style w:type="paragraph" w:customStyle="1" w:styleId="afe">
    <w:name w:val="ПеречислениеГостт"/>
    <w:basedOn w:val="a"/>
    <w:link w:val="afd"/>
    <w:qFormat/>
    <w:pPr>
      <w:ind w:left="-426" w:firstLine="710"/>
    </w:pPr>
  </w:style>
  <w:style w:type="paragraph" w:customStyle="1" w:styleId="font-exo">
    <w:name w:val="font-exo"/>
    <w:basedOn w:val="a1"/>
    <w:qFormat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customStyle="1" w:styleId="50">
    <w:name w:val="Заголовок 5 Знак"/>
    <w:basedOn w:val="a2"/>
    <w:link w:val="5"/>
    <w:uiPriority w:val="9"/>
    <w:semiHidden/>
    <w:qFormat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mobile-h">
    <w:name w:val="mobile-h"/>
    <w:basedOn w:val="a2"/>
    <w:qFormat/>
  </w:style>
  <w:style w:type="paragraph" w:customStyle="1" w:styleId="aff">
    <w:name w:val="стандарт"/>
    <w:basedOn w:val="a1"/>
    <w:link w:val="aff0"/>
    <w:qFormat/>
    <w:pPr>
      <w:spacing w:after="160"/>
      <w:ind w:left="142" w:right="284" w:firstLine="851"/>
    </w:pPr>
  </w:style>
  <w:style w:type="character" w:customStyle="1" w:styleId="aff0">
    <w:name w:val="стандарт Знак"/>
    <w:basedOn w:val="a2"/>
    <w:link w:val="aff"/>
    <w:qFormat/>
    <w:rPr>
      <w:rFonts w:ascii="Times New Roman" w:hAnsi="Times New Roman"/>
      <w:sz w:val="28"/>
    </w:rPr>
  </w:style>
  <w:style w:type="character" w:styleId="aff1">
    <w:name w:val="Placeholder Text"/>
    <w:basedOn w:val="a2"/>
    <w:uiPriority w:val="99"/>
    <w:semiHidden/>
    <w:qFormat/>
    <w:rPr>
      <w:color w:val="808080"/>
    </w:rPr>
  </w:style>
  <w:style w:type="character" w:customStyle="1" w:styleId="cite-bracket">
    <w:name w:val="cite-bracket"/>
    <w:basedOn w:val="a2"/>
    <w:qFormat/>
  </w:style>
  <w:style w:type="paragraph" w:customStyle="1" w:styleId="14">
    <w:name w:val="Рецензия1"/>
    <w:hidden/>
    <w:uiPriority w:val="99"/>
    <w:semiHidden/>
    <w:qFormat/>
    <w:rPr>
      <w:rFonts w:eastAsiaTheme="minorHAnsi" w:cstheme="minorBidi"/>
      <w:sz w:val="28"/>
      <w:szCs w:val="22"/>
      <w:lang w:val="ru-RU"/>
    </w:rPr>
  </w:style>
  <w:style w:type="character" w:customStyle="1" w:styleId="af2">
    <w:name w:val="Основной текст Знак"/>
    <w:basedOn w:val="a2"/>
    <w:link w:val="af1"/>
    <w:qFormat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15">
    <w:name w:val="Стиль 1"/>
    <w:basedOn w:val="af1"/>
    <w:qFormat/>
    <w:pPr>
      <w:pBdr>
        <w:bottom w:val="single" w:sz="12" w:space="1" w:color="auto"/>
      </w:pBdr>
      <w:jc w:val="center"/>
    </w:pPr>
    <w:rPr>
      <w:rFonts w:ascii="GOST type A" w:hAnsi="GOST type A" w:cs="Calibri"/>
      <w:i/>
      <w:sz w:val="32"/>
      <w:szCs w:val="32"/>
    </w:rPr>
  </w:style>
  <w:style w:type="character" w:customStyle="1" w:styleId="ae">
    <w:name w:val="Текст сноски Знак"/>
    <w:basedOn w:val="a2"/>
    <w:link w:val="ad"/>
    <w:semiHidden/>
    <w:qFormat/>
    <w:rPr>
      <w:rFonts w:ascii="Times New Roman" w:eastAsia="Times New Roman" w:hAnsi="Times New Roman" w:cs="Times New Roman"/>
      <w:sz w:val="20"/>
      <w:szCs w:val="20"/>
    </w:rPr>
  </w:style>
  <w:style w:type="paragraph" w:customStyle="1" w:styleId="1">
    <w:name w:val="Подзаголовок 1"/>
    <w:basedOn w:val="af9"/>
    <w:link w:val="16"/>
    <w:qFormat/>
    <w:pPr>
      <w:numPr>
        <w:ilvl w:val="1"/>
        <w:numId w:val="2"/>
      </w:numPr>
      <w:spacing w:before="240" w:line="567" w:lineRule="auto"/>
      <w:ind w:left="-425" w:firstLine="709"/>
    </w:pPr>
    <w:rPr>
      <w:b/>
    </w:rPr>
  </w:style>
  <w:style w:type="character" w:customStyle="1" w:styleId="afa">
    <w:name w:val="Абзац списка Знак"/>
    <w:basedOn w:val="a2"/>
    <w:link w:val="af9"/>
    <w:uiPriority w:val="34"/>
    <w:qFormat/>
    <w:rPr>
      <w:rFonts w:ascii="Times New Roman" w:hAnsi="Times New Roman"/>
      <w:sz w:val="28"/>
    </w:rPr>
  </w:style>
  <w:style w:type="character" w:customStyle="1" w:styleId="16">
    <w:name w:val="Подзаголовок 1 Знак"/>
    <w:basedOn w:val="afa"/>
    <w:link w:val="1"/>
    <w:qFormat/>
    <w:rPr>
      <w:rFonts w:ascii="Times New Roman" w:hAnsi="Times New Roman"/>
      <w:b/>
      <w:sz w:val="28"/>
    </w:rPr>
  </w:style>
  <w:style w:type="paragraph" w:customStyle="1" w:styleId="a0">
    <w:name w:val="Перечисление"/>
    <w:basedOn w:val="af9"/>
    <w:qFormat/>
    <w:pPr>
      <w:numPr>
        <w:numId w:val="3"/>
      </w:numPr>
      <w:ind w:left="-426" w:right="140" w:firstLine="710"/>
    </w:pPr>
  </w:style>
  <w:style w:type="character" w:customStyle="1" w:styleId="ac">
    <w:name w:val="Текст примечания Знак"/>
    <w:basedOn w:val="a2"/>
    <w:link w:val="ab"/>
    <w:uiPriority w:val="99"/>
    <w:semiHidden/>
    <w:rsid w:val="00257C87"/>
    <w:rPr>
      <w:rFonts w:eastAsiaTheme="minorHAnsi" w:cstheme="minorBidi"/>
      <w:sz w:val="28"/>
      <w:szCs w:val="22"/>
      <w:lang w:val="ru-RU"/>
    </w:rPr>
  </w:style>
  <w:style w:type="character" w:styleId="aff2">
    <w:name w:val="Unresolved Mention"/>
    <w:basedOn w:val="a2"/>
    <w:uiPriority w:val="99"/>
    <w:semiHidden/>
    <w:unhideWhenUsed/>
    <w:rsid w:val="0066732C"/>
    <w:rPr>
      <w:color w:val="605E5C"/>
      <w:shd w:val="clear" w:color="auto" w:fill="E1DFDD"/>
    </w:rPr>
  </w:style>
  <w:style w:type="character" w:styleId="aff3">
    <w:name w:val="FollowedHyperlink"/>
    <w:basedOn w:val="a2"/>
    <w:uiPriority w:val="99"/>
    <w:semiHidden/>
    <w:unhideWhenUsed/>
    <w:rsid w:val="0066732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hyperlink" Target="https://www.prisma.io/docs%20-%2016.01.2025" TargetMode="External"/><Relationship Id="rId26" Type="http://schemas.openxmlformats.org/officeDocument/2006/relationships/header" Target="header5.xml"/><Relationship Id="rId39" Type="http://schemas.openxmlformats.org/officeDocument/2006/relationships/image" Target="media/image13.png"/><Relationship Id="rId21" Type="http://schemas.openxmlformats.org/officeDocument/2006/relationships/hyperlink" Target="https://developer.mozilla.org/ru/docs/Web/API/WebSocket" TargetMode="External"/><Relationship Id="rId34" Type="http://schemas.openxmlformats.org/officeDocument/2006/relationships/image" Target="media/image8.png"/><Relationship Id="rId42" Type="http://schemas.openxmlformats.org/officeDocument/2006/relationships/image" Target="media/image16.png"/><Relationship Id="rId47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9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hyperlink" Target="https://cheatsheetseries.owasp.org/cheatsheets/Authorization_Cheat_Sheet.html" TargetMode="External"/><Relationship Id="rId32" Type="http://schemas.openxmlformats.org/officeDocument/2006/relationships/image" Target="media/image6.png"/><Relationship Id="rId37" Type="http://schemas.openxmlformats.org/officeDocument/2006/relationships/image" Target="media/image11.png"/><Relationship Id="rId40" Type="http://schemas.openxmlformats.org/officeDocument/2006/relationships/image" Target="media/image14.png"/><Relationship Id="rId45" Type="http://schemas.openxmlformats.org/officeDocument/2006/relationships/header" Target="header6.xml"/><Relationship Id="rId5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hyperlink" Target="https://auth0.com/docs/secure/tokens%20-%2022.09.2025" TargetMode="External"/><Relationship Id="rId28" Type="http://schemas.openxmlformats.org/officeDocument/2006/relationships/image" Target="media/image2.png"/><Relationship Id="rId36" Type="http://schemas.openxmlformats.org/officeDocument/2006/relationships/image" Target="media/image10.png"/><Relationship Id="rId10" Type="http://schemas.openxmlformats.org/officeDocument/2006/relationships/footer" Target="footer1.xml"/><Relationship Id="rId19" Type="http://schemas.openxmlformats.org/officeDocument/2006/relationships/hyperlink" Target="https://www.typescriptlang.org/docs/" TargetMode="External"/><Relationship Id="rId31" Type="http://schemas.openxmlformats.org/officeDocument/2006/relationships/image" Target="media/image5.png"/><Relationship Id="rId44" Type="http://schemas.openxmlformats.org/officeDocument/2006/relationships/image" Target="media/image18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header" Target="header4.xml"/><Relationship Id="rId22" Type="http://schemas.openxmlformats.org/officeDocument/2006/relationships/hyperlink" Target="https://learn.microsoft.com/en-us/azure/architecture/best-practices/api-design" TargetMode="External"/><Relationship Id="rId27" Type="http://schemas.openxmlformats.org/officeDocument/2006/relationships/footer" Target="footer4.xml"/><Relationship Id="rId30" Type="http://schemas.openxmlformats.org/officeDocument/2006/relationships/image" Target="media/image4.png"/><Relationship Id="rId35" Type="http://schemas.openxmlformats.org/officeDocument/2006/relationships/image" Target="media/image9.png"/><Relationship Id="rId43" Type="http://schemas.openxmlformats.org/officeDocument/2006/relationships/image" Target="media/image17.png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hyperlink" Target="https://docs.nestjs.com/" TargetMode="External"/><Relationship Id="rId25" Type="http://schemas.openxmlformats.org/officeDocument/2006/relationships/hyperlink" Target="https://www.prisma.io/docs/orm/prisma-client" TargetMode="External"/><Relationship Id="rId33" Type="http://schemas.openxmlformats.org/officeDocument/2006/relationships/image" Target="media/image7.png"/><Relationship Id="rId38" Type="http://schemas.openxmlformats.org/officeDocument/2006/relationships/image" Target="media/image12.png"/><Relationship Id="rId46" Type="http://schemas.openxmlformats.org/officeDocument/2006/relationships/fontTable" Target="fontTable.xml"/><Relationship Id="rId20" Type="http://schemas.openxmlformats.org/officeDocument/2006/relationships/hyperlink" Target="https://developer.mozilla.org/ru/docs/Web/JavaScript" TargetMode="External"/><Relationship Id="rId41" Type="http://schemas.openxmlformats.org/officeDocument/2006/relationships/image" Target="media/image1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2D9C4C684D334C9594243B6B1386CCA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7DFDA0E-99B8-42C3-B7CB-AADCE409D6BE}"/>
      </w:docPartPr>
      <w:docPartBody>
        <w:p w:rsidR="00C34684" w:rsidRDefault="00C34684" w:rsidP="00C34684">
          <w:pPr>
            <w:pStyle w:val="2D9C4C684D334C9594243B6B1386CCA9"/>
          </w:pPr>
          <w:r>
            <w:rPr>
              <w:rStyle w:val="a3"/>
            </w:rPr>
            <w:t>Место для ввода текста.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694B25" w:rsidRDefault="00694B25">
      <w:pPr>
        <w:spacing w:line="240" w:lineRule="auto"/>
      </w:pPr>
      <w:r>
        <w:separator/>
      </w:r>
    </w:p>
  </w:endnote>
  <w:endnote w:type="continuationSeparator" w:id="0">
    <w:p w:rsidR="00694B25" w:rsidRDefault="00694B25"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00"/>
    <w:family w:val="swiss"/>
    <w:pitch w:val="default"/>
    <w:sig w:usb0="00000000" w:usb1="00000000" w:usb2="00000000" w:usb3="00000000" w:csb0="0000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OST type A"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694B25" w:rsidRDefault="00694B25">
      <w:pPr>
        <w:spacing w:after="0"/>
      </w:pPr>
      <w:r>
        <w:separator/>
      </w:r>
    </w:p>
  </w:footnote>
  <w:footnote w:type="continuationSeparator" w:id="0">
    <w:p w:rsidR="00694B25" w:rsidRDefault="00694B25">
      <w:pPr>
        <w:spacing w:after="0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7AB4"/>
    <w:rsid w:val="000625EE"/>
    <w:rsid w:val="00063C25"/>
    <w:rsid w:val="000E16F2"/>
    <w:rsid w:val="000F11A9"/>
    <w:rsid w:val="000F6957"/>
    <w:rsid w:val="0017765F"/>
    <w:rsid w:val="002240B3"/>
    <w:rsid w:val="00247EE2"/>
    <w:rsid w:val="00251E9A"/>
    <w:rsid w:val="002947C2"/>
    <w:rsid w:val="002D7A0B"/>
    <w:rsid w:val="0033612A"/>
    <w:rsid w:val="00366BEC"/>
    <w:rsid w:val="003A3062"/>
    <w:rsid w:val="003C2C3F"/>
    <w:rsid w:val="003D0D34"/>
    <w:rsid w:val="00402D48"/>
    <w:rsid w:val="00416154"/>
    <w:rsid w:val="004272D0"/>
    <w:rsid w:val="00460F37"/>
    <w:rsid w:val="00487E34"/>
    <w:rsid w:val="00495F89"/>
    <w:rsid w:val="004A408E"/>
    <w:rsid w:val="005469D4"/>
    <w:rsid w:val="005578F9"/>
    <w:rsid w:val="005866AC"/>
    <w:rsid w:val="00611D8E"/>
    <w:rsid w:val="00621900"/>
    <w:rsid w:val="00657031"/>
    <w:rsid w:val="00694B25"/>
    <w:rsid w:val="006A4E9B"/>
    <w:rsid w:val="006A6B2B"/>
    <w:rsid w:val="006F7BCC"/>
    <w:rsid w:val="00717AC2"/>
    <w:rsid w:val="00726EAC"/>
    <w:rsid w:val="007A0B3F"/>
    <w:rsid w:val="007B47D2"/>
    <w:rsid w:val="00824B19"/>
    <w:rsid w:val="008339D3"/>
    <w:rsid w:val="0088671A"/>
    <w:rsid w:val="00914EF9"/>
    <w:rsid w:val="009E592B"/>
    <w:rsid w:val="00A94CFC"/>
    <w:rsid w:val="00AF0528"/>
    <w:rsid w:val="00B054D0"/>
    <w:rsid w:val="00BD7AB4"/>
    <w:rsid w:val="00BE5284"/>
    <w:rsid w:val="00BF4550"/>
    <w:rsid w:val="00C1736A"/>
    <w:rsid w:val="00C34684"/>
    <w:rsid w:val="00CC298B"/>
    <w:rsid w:val="00D103E5"/>
    <w:rsid w:val="00D40681"/>
    <w:rsid w:val="00D5314F"/>
    <w:rsid w:val="00D85356"/>
    <w:rsid w:val="00DD77FB"/>
    <w:rsid w:val="00E1515A"/>
    <w:rsid w:val="00E27B63"/>
    <w:rsid w:val="00E61C84"/>
    <w:rsid w:val="00EC0C66"/>
    <w:rsid w:val="00F175AE"/>
    <w:rsid w:val="00F72454"/>
    <w:rsid w:val="00FA77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sz w:val="22"/>
      <w:szCs w:val="22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qFormat/>
    <w:rsid w:val="00C34684"/>
    <w:rPr>
      <w:color w:val="808080"/>
    </w:rPr>
  </w:style>
  <w:style w:type="paragraph" w:customStyle="1" w:styleId="2D9C4C684D334C9594243B6B1386CCA9">
    <w:name w:val="2D9C4C684D334C9594243B6B1386CCA9"/>
    <w:rsid w:val="00C34684"/>
    <w:pPr>
      <w:spacing w:after="160" w:line="259" w:lineRule="auto"/>
    </w:pPr>
    <w:rPr>
      <w:sz w:val="22"/>
      <w:szCs w:val="22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0D395AE-BE1B-4B2F-B3B4-2BCB940477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33</Pages>
  <Words>5995</Words>
  <Characters>34174</Characters>
  <Application>Microsoft Office Word</Application>
  <DocSecurity>0</DocSecurity>
  <Lines>284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40089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Матракшин</dc:creator>
  <cp:keywords/>
  <dc:description/>
  <cp:lastModifiedBy>GM 50. Office</cp:lastModifiedBy>
  <cp:revision>2</cp:revision>
  <cp:lastPrinted>2022-12-15T22:59:00Z</cp:lastPrinted>
  <dcterms:created xsi:type="dcterms:W3CDTF">2025-09-23T11:12:00Z</dcterms:created>
  <dcterms:modified xsi:type="dcterms:W3CDTF">2025-09-23T11:12:00Z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1049-12.2.0.21546</vt:lpwstr>
  </property>
  <property fmtid="{D5CDD505-2E9C-101B-9397-08002B2CF9AE}" pid="3" name="ICV">
    <vt:lpwstr>9EF5C6B38D7443A2AC6A019E9DD6C3F5_13</vt:lpwstr>
  </property>
</Properties>
</file>