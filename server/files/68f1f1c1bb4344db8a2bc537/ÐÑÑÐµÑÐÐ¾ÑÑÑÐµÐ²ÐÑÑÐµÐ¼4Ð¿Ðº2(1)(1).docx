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29C7CED" w14:textId="77777777" w:rsidR="00257C87" w:rsidRPr="00BF6283" w:rsidRDefault="00257C87" w:rsidP="00257C87">
      <w:pPr>
        <w:jc w:val="center"/>
        <w:rPr>
          <w:b/>
          <w:sz w:val="24"/>
          <w:szCs w:val="24"/>
        </w:rPr>
      </w:pPr>
    </w:p>
    <w:p w14:paraId="38716E96" w14:textId="77777777" w:rsidR="00257C87" w:rsidRDefault="00257C87" w:rsidP="00257C87">
      <w:pPr>
        <w:widowControl w:val="0"/>
        <w:ind w:left="0" w:right="-1" w:firstLine="0"/>
        <w:jc w:val="center"/>
        <w:rPr>
          <w:b/>
          <w:sz w:val="40"/>
          <w:szCs w:val="40"/>
        </w:rPr>
      </w:pPr>
    </w:p>
    <w:p w14:paraId="72AC3157" w14:textId="77777777" w:rsidR="00257C87" w:rsidRDefault="00257C87" w:rsidP="00257C87">
      <w:pPr>
        <w:widowControl w:val="0"/>
        <w:ind w:left="0" w:right="-1" w:firstLine="0"/>
        <w:jc w:val="center"/>
        <w:rPr>
          <w:b/>
          <w:sz w:val="40"/>
          <w:szCs w:val="40"/>
        </w:rPr>
      </w:pPr>
    </w:p>
    <w:p w14:paraId="52EDCBA5" w14:textId="77777777" w:rsidR="00257C87" w:rsidRDefault="00257C87" w:rsidP="00257C87">
      <w:pPr>
        <w:widowControl w:val="0"/>
        <w:ind w:left="0" w:right="-1" w:firstLine="0"/>
        <w:jc w:val="center"/>
        <w:rPr>
          <w:b/>
          <w:sz w:val="40"/>
          <w:szCs w:val="40"/>
        </w:rPr>
      </w:pPr>
    </w:p>
    <w:p w14:paraId="07AA484B" w14:textId="77777777" w:rsidR="00257C87" w:rsidRDefault="00257C87" w:rsidP="00257C87">
      <w:pPr>
        <w:widowControl w:val="0"/>
        <w:ind w:left="0" w:right="-1" w:firstLine="0"/>
        <w:jc w:val="center"/>
        <w:rPr>
          <w:b/>
          <w:sz w:val="40"/>
          <w:szCs w:val="40"/>
        </w:rPr>
      </w:pPr>
    </w:p>
    <w:p w14:paraId="2AA4266F" w14:textId="77777777" w:rsidR="00257C87" w:rsidRDefault="00257C87" w:rsidP="00257C87">
      <w:pPr>
        <w:widowControl w:val="0"/>
        <w:ind w:left="0" w:right="-1" w:firstLine="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ОТЧЁТ</w:t>
      </w:r>
    </w:p>
    <w:p w14:paraId="76634B36" w14:textId="77777777" w:rsidR="00257C87" w:rsidRDefault="00257C87" w:rsidP="00257C87">
      <w:pPr>
        <w:widowControl w:val="0"/>
        <w:ind w:left="0" w:right="-1" w:firstLine="0"/>
        <w:jc w:val="center"/>
        <w:rPr>
          <w:b/>
          <w:sz w:val="40"/>
          <w:szCs w:val="40"/>
        </w:rPr>
      </w:pPr>
    </w:p>
    <w:p w14:paraId="5A493D1E" w14:textId="4AC12218" w:rsidR="00257C87" w:rsidRDefault="002B36BF" w:rsidP="00257C87">
      <w:pPr>
        <w:pStyle w:val="af7"/>
        <w:ind w:right="-1"/>
        <w:jc w:val="center"/>
        <w:rPr>
          <w:rFonts w:ascii="GOST type A" w:hAnsi="GOST type A"/>
          <w:i/>
          <w:iCs/>
          <w:sz w:val="36"/>
          <w:szCs w:val="36"/>
        </w:rPr>
      </w:pPr>
      <w:r>
        <w:rPr>
          <w:rFonts w:ascii="GOST type A" w:hAnsi="GOST type A"/>
          <w:i/>
          <w:iCs/>
          <w:sz w:val="36"/>
          <w:szCs w:val="36"/>
        </w:rPr>
        <w:t xml:space="preserve">ОКЭИ </w:t>
      </w:r>
      <w:r w:rsidR="00153999" w:rsidRPr="00153999">
        <w:rPr>
          <w:rFonts w:ascii="GOST type A" w:hAnsi="GOST type A"/>
          <w:i/>
          <w:iCs/>
          <w:sz w:val="36"/>
          <w:szCs w:val="36"/>
        </w:rPr>
        <w:t xml:space="preserve">09.02.07 9025 </w:t>
      </w:r>
      <w:r w:rsidR="00176C65">
        <w:rPr>
          <w:rFonts w:ascii="GOST type A" w:hAnsi="GOST type A"/>
          <w:i/>
          <w:iCs/>
          <w:sz w:val="36"/>
          <w:szCs w:val="36"/>
        </w:rPr>
        <w:t>11</w:t>
      </w:r>
      <w:r w:rsidR="00153999" w:rsidRPr="00153999">
        <w:rPr>
          <w:rFonts w:ascii="GOST type A" w:hAnsi="GOST type A"/>
          <w:i/>
          <w:iCs/>
          <w:sz w:val="36"/>
          <w:szCs w:val="36"/>
        </w:rPr>
        <w:t xml:space="preserve"> П</w:t>
      </w:r>
    </w:p>
    <w:p w14:paraId="46BA9452" w14:textId="77777777" w:rsidR="00257C87" w:rsidRDefault="00257C87" w:rsidP="00257C87">
      <w:pPr>
        <w:pStyle w:val="af7"/>
        <w:ind w:right="-1"/>
        <w:jc w:val="center"/>
        <w:rPr>
          <w:rFonts w:ascii="Times New Roman" w:hAnsi="Times New Roman"/>
          <w:iCs/>
          <w:sz w:val="28"/>
          <w:szCs w:val="28"/>
        </w:rPr>
      </w:pPr>
    </w:p>
    <w:p w14:paraId="7ED8E141" w14:textId="77777777" w:rsidR="00257C87" w:rsidRDefault="00257C87" w:rsidP="00257C87">
      <w:pPr>
        <w:pStyle w:val="af7"/>
        <w:ind w:right="-1"/>
        <w:jc w:val="center"/>
        <w:rPr>
          <w:rFonts w:ascii="Times New Roman" w:hAnsi="Times New Roman"/>
          <w:b/>
          <w:iCs/>
          <w:sz w:val="28"/>
          <w:szCs w:val="28"/>
        </w:rPr>
      </w:pPr>
    </w:p>
    <w:p w14:paraId="61468827" w14:textId="77B642BE" w:rsidR="00257C87" w:rsidRDefault="00F53E67" w:rsidP="00257C87">
      <w:pPr>
        <w:ind w:left="0" w:right="-1" w:firstLine="0"/>
        <w:jc w:val="center"/>
        <w:rPr>
          <w:sz w:val="32"/>
          <w:szCs w:val="32"/>
        </w:rPr>
      </w:pPr>
      <w:sdt>
        <w:sdtPr>
          <w:rPr>
            <w:rFonts w:ascii="GOST type A" w:hAnsi="GOST type A"/>
            <w:i/>
            <w:iCs/>
            <w:sz w:val="32"/>
            <w:szCs w:val="32"/>
            <w:u w:val="single"/>
          </w:rPr>
          <w:id w:val="-1460787700"/>
          <w:placeholder>
            <w:docPart w:val="2D9C4C684D334C9594243B6B1386CCA9"/>
          </w:placeholder>
        </w:sdtPr>
        <w:sdtEndPr/>
        <w:sdtContent>
          <w:r w:rsidR="00EA4A6D">
            <w:rPr>
              <w:rFonts w:ascii="GOST type A" w:hAnsi="GOST type A"/>
              <w:i/>
              <w:iCs/>
              <w:sz w:val="32"/>
              <w:szCs w:val="32"/>
              <w:u w:val="single"/>
            </w:rPr>
            <w:t>П</w:t>
          </w:r>
          <w:r w:rsidR="00257C87">
            <w:rPr>
              <w:rFonts w:ascii="GOST type A" w:hAnsi="GOST type A"/>
              <w:i/>
              <w:iCs/>
              <w:sz w:val="32"/>
              <w:szCs w:val="32"/>
              <w:u w:val="single"/>
            </w:rPr>
            <w:t>П 02.01</w:t>
          </w:r>
        </w:sdtContent>
      </w:sdt>
      <w:r w:rsidR="00257C87">
        <w:rPr>
          <w:rFonts w:ascii="GOST type A" w:hAnsi="GOST type A"/>
          <w:i/>
          <w:iCs/>
          <w:sz w:val="32"/>
          <w:szCs w:val="32"/>
          <w:u w:val="single"/>
        </w:rPr>
        <w:t xml:space="preserve"> </w:t>
      </w:r>
      <w:r w:rsidR="00EA4A6D">
        <w:rPr>
          <w:rFonts w:ascii="GOST type A" w:hAnsi="GOST type A"/>
          <w:i/>
          <w:iCs/>
          <w:sz w:val="32"/>
          <w:szCs w:val="32"/>
          <w:u w:val="single"/>
        </w:rPr>
        <w:t>Произовдственная</w:t>
      </w:r>
      <w:r w:rsidR="00257C87">
        <w:rPr>
          <w:rFonts w:ascii="GOST type A" w:hAnsi="GOST type A"/>
          <w:i/>
          <w:iCs/>
          <w:sz w:val="32"/>
          <w:szCs w:val="32"/>
          <w:u w:val="single"/>
        </w:rPr>
        <w:t xml:space="preserve"> практика</w:t>
      </w:r>
    </w:p>
    <w:p w14:paraId="69E21EA6" w14:textId="302A134E" w:rsidR="00257C87" w:rsidRDefault="00F53E67" w:rsidP="00257C87">
      <w:pPr>
        <w:ind w:left="0" w:right="-1" w:firstLine="0"/>
        <w:jc w:val="center"/>
        <w:rPr>
          <w:rFonts w:ascii="GOST type A" w:hAnsi="GOST type A"/>
          <w:i/>
          <w:sz w:val="32"/>
          <w:szCs w:val="32"/>
          <w:u w:val="single"/>
        </w:rPr>
      </w:pPr>
      <w:sdt>
        <w:sdtPr>
          <w:rPr>
            <w:rFonts w:ascii="GOST type A" w:hAnsi="GOST type A"/>
            <w:i/>
            <w:sz w:val="32"/>
            <w:szCs w:val="32"/>
            <w:u w:val="single"/>
          </w:rPr>
          <w:id w:val="-697463194"/>
          <w:placeholder>
            <w:docPart w:val="2D9C4C684D334C9594243B6B1386CCA9"/>
          </w:placeholder>
        </w:sdtPr>
        <w:sdtEndPr/>
        <w:sdtContent>
          <w:r w:rsidR="00257C87">
            <w:rPr>
              <w:rFonts w:ascii="GOST type A" w:hAnsi="GOST type A"/>
              <w:i/>
              <w:sz w:val="32"/>
              <w:szCs w:val="32"/>
              <w:u w:val="single"/>
            </w:rPr>
            <w:t xml:space="preserve">ПМ.02 </w:t>
          </w:r>
          <w:r w:rsidR="00375FD9" w:rsidRPr="00375FD9">
            <w:rPr>
              <w:rFonts w:ascii="GOST type A" w:hAnsi="GOST type A"/>
              <w:i/>
              <w:sz w:val="32"/>
              <w:szCs w:val="32"/>
              <w:u w:val="single"/>
            </w:rPr>
            <w:t>Осуществление интеграции программных модулей</w:t>
          </w:r>
        </w:sdtContent>
      </w:sdt>
    </w:p>
    <w:p w14:paraId="22BEC862" w14:textId="4F19066B" w:rsidR="00257C87" w:rsidRDefault="00257C87" w:rsidP="00257C87">
      <w:pPr>
        <w:spacing w:before="2280"/>
        <w:ind w:left="0" w:right="-1" w:firstLine="0"/>
        <w:rPr>
          <w:szCs w:val="28"/>
          <w:highlight w:val="green"/>
        </w:rPr>
      </w:pPr>
      <w:r>
        <w:rPr>
          <w:szCs w:val="28"/>
        </w:rPr>
        <w:t xml:space="preserve">Количество листов: </w:t>
      </w:r>
      <w:sdt>
        <w:sdtPr>
          <w:rPr>
            <w:rFonts w:ascii="GOST type A" w:hAnsi="GOST type A"/>
            <w:i/>
            <w:szCs w:val="28"/>
            <w:u w:val="single"/>
          </w:rPr>
          <w:id w:val="-1476055250"/>
          <w:placeholder>
            <w:docPart w:val="2D9C4C684D334C9594243B6B1386CCA9"/>
          </w:placeholder>
        </w:sdtPr>
        <w:sdtEndPr>
          <w:rPr>
            <w:highlight w:val="green"/>
          </w:rPr>
        </w:sdtEndPr>
        <w:sdtContent>
          <w:r w:rsidR="00E8197B">
            <w:rPr>
              <w:rFonts w:ascii="GOST type A" w:hAnsi="GOST type A"/>
              <w:i/>
              <w:szCs w:val="28"/>
              <w:u w:val="single"/>
            </w:rPr>
            <w:t>40</w:t>
          </w:r>
        </w:sdtContent>
      </w:sdt>
    </w:p>
    <w:p w14:paraId="0C1A17AB" w14:textId="5E49BAC3" w:rsidR="00257C87" w:rsidRDefault="00257C87" w:rsidP="00257C87">
      <w:pPr>
        <w:ind w:left="0" w:right="-1" w:firstLine="0"/>
        <w:rPr>
          <w:szCs w:val="28"/>
        </w:rPr>
      </w:pPr>
      <w:r>
        <w:rPr>
          <w:szCs w:val="28"/>
        </w:rPr>
        <w:t xml:space="preserve">Дата готовности: </w:t>
      </w:r>
      <w:sdt>
        <w:sdtPr>
          <w:rPr>
            <w:rFonts w:ascii="GOST type A" w:hAnsi="GOST type A"/>
            <w:i/>
            <w:szCs w:val="28"/>
            <w:u w:val="single"/>
          </w:rPr>
          <w:id w:val="666061298"/>
          <w:placeholder>
            <w:docPart w:val="2D9C4C684D334C9594243B6B1386CCA9"/>
          </w:placeholder>
        </w:sdtPr>
        <w:sdtEndPr/>
        <w:sdtContent>
          <w:r w:rsidR="008D6529">
            <w:rPr>
              <w:rFonts w:ascii="GOST type A" w:hAnsi="GOST type A"/>
              <w:i/>
              <w:szCs w:val="28"/>
              <w:u w:val="single"/>
            </w:rPr>
            <w:t>2</w:t>
          </w:r>
          <w:r w:rsidR="006A6AAA">
            <w:rPr>
              <w:rFonts w:ascii="GOST type A" w:hAnsi="GOST type A"/>
              <w:i/>
              <w:szCs w:val="28"/>
              <w:u w:val="single"/>
            </w:rPr>
            <w:t>4</w:t>
          </w:r>
          <w:r>
            <w:rPr>
              <w:rFonts w:ascii="GOST type A" w:hAnsi="GOST type A"/>
              <w:i/>
              <w:szCs w:val="28"/>
              <w:u w:val="single"/>
            </w:rPr>
            <w:t xml:space="preserve"> </w:t>
          </w:r>
          <w:r w:rsidR="008D6529">
            <w:rPr>
              <w:rFonts w:ascii="GOST type A" w:hAnsi="GOST type A"/>
              <w:i/>
              <w:szCs w:val="28"/>
              <w:u w:val="single"/>
            </w:rPr>
            <w:t>сентября</w:t>
          </w:r>
          <w:r>
            <w:rPr>
              <w:rFonts w:ascii="GOST type A" w:hAnsi="GOST type A"/>
              <w:i/>
              <w:szCs w:val="28"/>
              <w:u w:val="single"/>
            </w:rPr>
            <w:t xml:space="preserve"> 2025</w:t>
          </w:r>
        </w:sdtContent>
      </w:sdt>
    </w:p>
    <w:p w14:paraId="600ABA36" w14:textId="3817BC96" w:rsidR="00257C87" w:rsidRDefault="00257C87" w:rsidP="00257C87">
      <w:pPr>
        <w:ind w:left="0" w:right="-1" w:firstLine="0"/>
        <w:rPr>
          <w:szCs w:val="28"/>
        </w:rPr>
      </w:pPr>
      <w:r>
        <w:rPr>
          <w:szCs w:val="28"/>
        </w:rPr>
        <w:t xml:space="preserve">Разработал: </w:t>
      </w:r>
      <w:sdt>
        <w:sdtPr>
          <w:rPr>
            <w:szCs w:val="28"/>
          </w:rPr>
          <w:id w:val="-1476217637"/>
          <w:placeholder>
            <w:docPart w:val="2D9C4C684D334C9594243B6B1386CCA9"/>
          </w:placeholder>
        </w:sdtPr>
        <w:sdtEndPr>
          <w:rPr>
            <w:rFonts w:ascii="GOST type A" w:hAnsi="GOST type A"/>
            <w:i/>
            <w:u w:val="single"/>
          </w:rPr>
        </w:sdtEndPr>
        <w:sdtContent>
          <w:r w:rsidR="00090C41" w:rsidRPr="00090C41">
            <w:rPr>
              <w:rFonts w:ascii="GOST type A" w:hAnsi="GOST type A"/>
              <w:i/>
              <w:szCs w:val="28"/>
              <w:u w:val="single"/>
            </w:rPr>
            <w:t xml:space="preserve">студент группы 4пк2 </w:t>
          </w:r>
          <w:r w:rsidR="00090C41">
            <w:rPr>
              <w:rFonts w:ascii="GOST type A" w:hAnsi="GOST type A"/>
              <w:i/>
              <w:szCs w:val="28"/>
              <w:u w:val="single"/>
            </w:rPr>
            <w:t>Ко</w:t>
          </w:r>
          <w:r w:rsidR="002B36BF">
            <w:rPr>
              <w:rFonts w:ascii="GOST type A" w:hAnsi="GOST type A"/>
              <w:i/>
              <w:szCs w:val="28"/>
              <w:u w:val="single"/>
            </w:rPr>
            <w:t>сырев А</w:t>
          </w:r>
          <w:r w:rsidR="00090C41">
            <w:rPr>
              <w:rFonts w:ascii="GOST type A" w:hAnsi="GOST type A"/>
              <w:i/>
              <w:szCs w:val="28"/>
              <w:u w:val="single"/>
            </w:rPr>
            <w:t>ртём</w:t>
          </w:r>
          <w:r w:rsidR="00D65B18">
            <w:rPr>
              <w:rFonts w:ascii="GOST type A" w:hAnsi="GOST type A"/>
              <w:i/>
              <w:szCs w:val="28"/>
              <w:u w:val="single"/>
            </w:rPr>
            <w:t xml:space="preserve"> </w:t>
          </w:r>
          <w:r w:rsidR="002B36BF">
            <w:rPr>
              <w:rFonts w:ascii="GOST type A" w:hAnsi="GOST type A"/>
              <w:i/>
              <w:szCs w:val="28"/>
              <w:u w:val="single"/>
            </w:rPr>
            <w:t>В</w:t>
          </w:r>
          <w:r w:rsidR="00090C41">
            <w:rPr>
              <w:rFonts w:ascii="GOST type A" w:hAnsi="GOST type A"/>
              <w:i/>
              <w:szCs w:val="28"/>
              <w:u w:val="single"/>
            </w:rPr>
            <w:t>икторович</w:t>
          </w:r>
        </w:sdtContent>
      </w:sdt>
      <w:r>
        <w:rPr>
          <w:i/>
          <w:szCs w:val="28"/>
          <w:u w:val="single"/>
        </w:rPr>
        <w:t xml:space="preserve">             </w:t>
      </w:r>
    </w:p>
    <w:p w14:paraId="16968136" w14:textId="64463A89" w:rsidR="00257C87" w:rsidRDefault="00257C87" w:rsidP="00257C87">
      <w:pPr>
        <w:ind w:left="0" w:right="-1" w:firstLine="0"/>
        <w:rPr>
          <w:rFonts w:ascii="GOST type A" w:hAnsi="GOST type A"/>
          <w:i/>
          <w:szCs w:val="28"/>
          <w:u w:val="single"/>
        </w:rPr>
      </w:pPr>
      <w:r>
        <w:rPr>
          <w:szCs w:val="28"/>
        </w:rPr>
        <w:t xml:space="preserve">Руководитель: </w:t>
      </w:r>
      <w:r w:rsidR="001147D7" w:rsidRPr="00090C41">
        <w:rPr>
          <w:i/>
          <w:szCs w:val="28"/>
        </w:rPr>
        <w:t>___________</w:t>
      </w:r>
      <w:r w:rsidR="001147D7" w:rsidRPr="007D54B4">
        <w:rPr>
          <w:szCs w:val="28"/>
        </w:rPr>
        <w:t xml:space="preserve"> </w:t>
      </w:r>
      <w:sdt>
        <w:sdtPr>
          <w:rPr>
            <w:rFonts w:ascii="GOST type A" w:hAnsi="GOST type A"/>
            <w:i/>
            <w:szCs w:val="28"/>
            <w:u w:val="single"/>
          </w:rPr>
          <w:id w:val="-1488399385"/>
          <w:placeholder>
            <w:docPart w:val="2D9C4C684D334C9594243B6B1386CCA9"/>
          </w:placeholder>
        </w:sdtPr>
        <w:sdtEndPr/>
        <w:sdtContent>
          <w:r w:rsidR="00375FD9">
            <w:rPr>
              <w:rFonts w:ascii="GOST type A" w:hAnsi="GOST type A"/>
              <w:i/>
              <w:szCs w:val="28"/>
              <w:u w:val="single"/>
            </w:rPr>
            <w:t>Максаков Никита Сергеевич</w:t>
          </w:r>
        </w:sdtContent>
      </w:sdt>
    </w:p>
    <w:p w14:paraId="754090AE" w14:textId="196D436B" w:rsidR="001147D7" w:rsidRPr="001147D7" w:rsidRDefault="001147D7" w:rsidP="00257C87">
      <w:pPr>
        <w:ind w:left="0" w:right="-1" w:firstLine="0"/>
        <w:rPr>
          <w:i/>
          <w:szCs w:val="28"/>
          <w:vertAlign w:val="superscript"/>
        </w:rPr>
      </w:pPr>
      <w:r w:rsidRPr="007D54B4">
        <w:rPr>
          <w:szCs w:val="28"/>
        </w:rPr>
        <w:t xml:space="preserve">                          </w:t>
      </w:r>
      <w:r>
        <w:rPr>
          <w:i/>
          <w:szCs w:val="28"/>
          <w:vertAlign w:val="superscript"/>
        </w:rPr>
        <w:t>(подпись)</w:t>
      </w:r>
    </w:p>
    <w:p w14:paraId="16034434" w14:textId="3E216742" w:rsidR="007D54B4" w:rsidRPr="007D54B4" w:rsidRDefault="007D54B4" w:rsidP="007D54B4">
      <w:pPr>
        <w:ind w:left="0" w:right="-1" w:firstLine="0"/>
        <w:rPr>
          <w:szCs w:val="28"/>
        </w:rPr>
      </w:pPr>
      <w:r w:rsidRPr="007D54B4">
        <w:rPr>
          <w:szCs w:val="28"/>
        </w:rPr>
        <w:t>Согласовано</w:t>
      </w:r>
      <w:r w:rsidR="00090C41">
        <w:rPr>
          <w:szCs w:val="28"/>
        </w:rPr>
        <w:t xml:space="preserve"> </w:t>
      </w:r>
      <w:r w:rsidR="00090C41" w:rsidRPr="00090C41">
        <w:rPr>
          <w:i/>
          <w:szCs w:val="28"/>
        </w:rPr>
        <w:t>___________</w:t>
      </w:r>
      <w:r w:rsidRPr="007D54B4">
        <w:rPr>
          <w:szCs w:val="28"/>
        </w:rPr>
        <w:t xml:space="preserve"> </w:t>
      </w:r>
      <w:sdt>
        <w:sdtPr>
          <w:rPr>
            <w:szCs w:val="28"/>
          </w:rPr>
          <w:id w:val="932712987"/>
          <w:placeholder>
            <w:docPart w:val="FE076D1363C34587AAD4346CAD43D637"/>
          </w:placeholder>
        </w:sdtPr>
        <w:sdtEndPr/>
        <w:sdtContent>
          <w:sdt>
            <w:sdtPr>
              <w:rPr>
                <w:rFonts w:ascii="GOST type A" w:hAnsi="GOST type A"/>
                <w:i/>
                <w:szCs w:val="28"/>
                <w:u w:val="single"/>
              </w:rPr>
              <w:id w:val="-373314472"/>
              <w:placeholder>
                <w:docPart w:val="8529A44190D84FFFBF45068C64322DF8"/>
              </w:placeholder>
            </w:sdtPr>
            <w:sdtEndPr/>
            <w:sdtContent>
              <w:r w:rsidR="00EA4231">
                <w:rPr>
                  <w:rFonts w:ascii="GOST type A" w:hAnsi="GOST type A"/>
                  <w:i/>
                  <w:szCs w:val="28"/>
                  <w:u w:val="single"/>
                </w:rPr>
                <w:t>Л</w:t>
              </w:r>
              <w:r w:rsidR="00893086">
                <w:rPr>
                  <w:rFonts w:ascii="GOST type A" w:hAnsi="GOST type A"/>
                  <w:i/>
                  <w:szCs w:val="28"/>
                  <w:u w:val="single"/>
                </w:rPr>
                <w:t>у</w:t>
              </w:r>
              <w:r w:rsidR="00EA4231">
                <w:rPr>
                  <w:rFonts w:ascii="GOST type A" w:hAnsi="GOST type A"/>
                  <w:i/>
                  <w:szCs w:val="28"/>
                  <w:u w:val="single"/>
                </w:rPr>
                <w:t>кьяненко Ольга Владимировна</w:t>
              </w:r>
            </w:sdtContent>
          </w:sdt>
        </w:sdtContent>
      </w:sdt>
    </w:p>
    <w:p w14:paraId="65F72B26" w14:textId="0DA4BD04" w:rsidR="007D54B4" w:rsidRPr="001147D7" w:rsidRDefault="007D54B4" w:rsidP="00257C87">
      <w:pPr>
        <w:ind w:left="0" w:right="-1" w:firstLine="0"/>
        <w:rPr>
          <w:i/>
          <w:szCs w:val="28"/>
          <w:vertAlign w:val="superscript"/>
        </w:rPr>
      </w:pPr>
      <w:r w:rsidRPr="007D54B4">
        <w:rPr>
          <w:szCs w:val="28"/>
        </w:rPr>
        <w:t xml:space="preserve">                          </w:t>
      </w:r>
      <w:r w:rsidR="001147D7">
        <w:rPr>
          <w:i/>
          <w:szCs w:val="28"/>
          <w:vertAlign w:val="superscript"/>
        </w:rPr>
        <w:t>(подпись)</w:t>
      </w:r>
    </w:p>
    <w:p w14:paraId="26E7B50F" w14:textId="44FF625F" w:rsidR="00257C87" w:rsidRDefault="00257C87" w:rsidP="00090C41">
      <w:pPr>
        <w:tabs>
          <w:tab w:val="left" w:pos="9510"/>
        </w:tabs>
        <w:ind w:left="0" w:right="-1" w:firstLine="0"/>
        <w:rPr>
          <w:rFonts w:ascii="GOST type A" w:hAnsi="GOST type A"/>
          <w:i/>
          <w:szCs w:val="28"/>
          <w:u w:val="single"/>
        </w:rPr>
      </w:pPr>
      <w:r>
        <w:rPr>
          <w:szCs w:val="28"/>
        </w:rPr>
        <w:t xml:space="preserve">Соответствие </w:t>
      </w:r>
      <w:r w:rsidR="007D54B4" w:rsidRPr="007D54B4">
        <w:rPr>
          <w:szCs w:val="28"/>
        </w:rPr>
        <w:t xml:space="preserve">отчета с заданием на практику     ___________   </w:t>
      </w:r>
      <w:sdt>
        <w:sdtPr>
          <w:rPr>
            <w:rFonts w:ascii="GOST type A" w:hAnsi="GOST type A"/>
            <w:i/>
            <w:szCs w:val="28"/>
            <w:u w:val="single"/>
          </w:rPr>
          <w:id w:val="-1506286755"/>
          <w:placeholder>
            <w:docPart w:val="2D9C4C684D334C9594243B6B1386CCA9"/>
          </w:placeholder>
        </w:sdtPr>
        <w:sdtEndPr/>
        <w:sdtContent>
          <w:r w:rsidR="008D6529">
            <w:rPr>
              <w:rFonts w:ascii="GOST type A" w:hAnsi="GOST type A"/>
              <w:i/>
              <w:szCs w:val="28"/>
              <w:u w:val="single"/>
            </w:rPr>
            <w:t>Лукьяненко</w:t>
          </w:r>
          <w:r>
            <w:rPr>
              <w:rFonts w:ascii="GOST type A" w:hAnsi="GOST type A"/>
              <w:i/>
              <w:szCs w:val="28"/>
              <w:u w:val="single"/>
            </w:rPr>
            <w:t xml:space="preserve"> </w:t>
          </w:r>
          <w:r w:rsidR="008D6529">
            <w:rPr>
              <w:rFonts w:ascii="GOST type A" w:hAnsi="GOST type A"/>
              <w:i/>
              <w:szCs w:val="28"/>
              <w:u w:val="single"/>
            </w:rPr>
            <w:t>О</w:t>
          </w:r>
          <w:r>
            <w:rPr>
              <w:rFonts w:ascii="GOST type A" w:hAnsi="GOST type A"/>
              <w:i/>
              <w:szCs w:val="28"/>
              <w:u w:val="single"/>
            </w:rPr>
            <w:t xml:space="preserve">. </w:t>
          </w:r>
          <w:r w:rsidR="008D6529">
            <w:rPr>
              <w:rFonts w:ascii="GOST type A" w:hAnsi="GOST type A"/>
              <w:i/>
              <w:szCs w:val="28"/>
              <w:u w:val="single"/>
            </w:rPr>
            <w:t>В</w:t>
          </w:r>
          <w:r>
            <w:rPr>
              <w:rFonts w:ascii="GOST type A" w:hAnsi="GOST type A"/>
              <w:i/>
              <w:szCs w:val="28"/>
              <w:u w:val="single"/>
            </w:rPr>
            <w:t>.</w:t>
          </w:r>
        </w:sdtContent>
      </w:sdt>
    </w:p>
    <w:p w14:paraId="3908EDFB" w14:textId="691C0AF6" w:rsidR="00090C41" w:rsidRPr="00090C41" w:rsidRDefault="00090C41" w:rsidP="00090C41">
      <w:pPr>
        <w:tabs>
          <w:tab w:val="left" w:pos="9510"/>
        </w:tabs>
        <w:ind w:left="0" w:right="-1" w:firstLine="0"/>
        <w:rPr>
          <w:i/>
          <w:szCs w:val="28"/>
          <w:vertAlign w:val="superscript"/>
        </w:rPr>
      </w:pPr>
      <w:r>
        <w:rPr>
          <w:i/>
          <w:szCs w:val="28"/>
          <w:vertAlign w:val="superscript"/>
        </w:rPr>
        <w:t xml:space="preserve">                                                                                                                                       </w:t>
      </w:r>
      <w:r w:rsidRPr="00090C41">
        <w:rPr>
          <w:i/>
          <w:szCs w:val="28"/>
          <w:vertAlign w:val="superscript"/>
        </w:rPr>
        <w:t>(подпись)</w:t>
      </w:r>
    </w:p>
    <w:p w14:paraId="504ECECD" w14:textId="77777777" w:rsidR="00257C87" w:rsidRPr="006A6AAA" w:rsidRDefault="00257C87" w:rsidP="00257C87">
      <w:pPr>
        <w:jc w:val="center"/>
        <w:rPr>
          <w:lang w:val="en-US"/>
        </w:rPr>
        <w:sectPr w:rsidR="00257C87" w:rsidRPr="006A6AAA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1050" w:right="707" w:bottom="993" w:left="993" w:header="0" w:footer="708" w:gutter="0"/>
          <w:cols w:space="708"/>
          <w:titlePg/>
          <w:docGrid w:linePitch="360"/>
        </w:sectPr>
      </w:pPr>
    </w:p>
    <w:p w14:paraId="7A607725" w14:textId="77777777" w:rsidR="00257C87" w:rsidRDefault="00257C87" w:rsidP="00257C87">
      <w:pPr>
        <w:rPr>
          <w:rFonts w:cs="Times New Roman"/>
          <w:sz w:val="32"/>
          <w:szCs w:val="32"/>
          <w:lang w:val="en-US"/>
        </w:rPr>
        <w:sectPr w:rsidR="00257C87">
          <w:headerReference w:type="default" r:id="rId13"/>
          <w:type w:val="continuous"/>
          <w:pgSz w:w="11906" w:h="16838"/>
          <w:pgMar w:top="1134" w:right="707" w:bottom="993" w:left="1701" w:header="708" w:footer="792" w:gutter="0"/>
          <w:cols w:space="708"/>
          <w:docGrid w:linePitch="360"/>
        </w:sectPr>
      </w:pPr>
    </w:p>
    <w:p w14:paraId="61C7BD20" w14:textId="77777777" w:rsidR="00257C87" w:rsidRDefault="00257C87" w:rsidP="00257C87">
      <w:pPr>
        <w:spacing w:after="200" w:line="276" w:lineRule="auto"/>
        <w:ind w:left="0" w:firstLine="0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lastRenderedPageBreak/>
        <w:t>Содержание</w:t>
      </w:r>
    </w:p>
    <w:sdt>
      <w:sdtPr>
        <w:rPr>
          <w:rFonts w:eastAsiaTheme="minorHAnsi" w:cstheme="minorBidi"/>
          <w:b w:val="0"/>
          <w:bCs w:val="0"/>
          <w:sz w:val="22"/>
          <w:szCs w:val="22"/>
          <w:lang w:eastAsia="en-US"/>
        </w:rPr>
        <w:id w:val="390012820"/>
        <w:docPartObj>
          <w:docPartGallery w:val="Table of Contents"/>
          <w:docPartUnique/>
        </w:docPartObj>
      </w:sdtPr>
      <w:sdtEndPr>
        <w:rPr>
          <w:sz w:val="28"/>
        </w:rPr>
      </w:sdtEndPr>
      <w:sdtContent>
        <w:p w14:paraId="46AF6A0A" w14:textId="77777777" w:rsidR="00257C87" w:rsidRDefault="00257C87" w:rsidP="00257C87">
          <w:pPr>
            <w:pStyle w:val="13"/>
            <w:spacing w:before="0" w:after="0"/>
            <w:ind w:left="0" w:firstLine="0"/>
            <w:rPr>
              <w:sz w:val="22"/>
              <w:szCs w:val="22"/>
            </w:rPr>
          </w:pPr>
        </w:p>
        <w:p w14:paraId="2C7F623C" w14:textId="043C2AB1" w:rsidR="002F3795" w:rsidRDefault="00257C87" w:rsidP="002F3795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rPr>
              <w:sz w:val="22"/>
            </w:rPr>
            <w:fldChar w:fldCharType="begin"/>
          </w:r>
          <w:r>
            <w:rPr>
              <w:sz w:val="22"/>
            </w:rPr>
            <w:instrText xml:space="preserve"> TOC \o "1-3" \h \z \u </w:instrText>
          </w:r>
          <w:r>
            <w:rPr>
              <w:sz w:val="22"/>
            </w:rPr>
            <w:fldChar w:fldCharType="separate"/>
          </w:r>
          <w:hyperlink w:anchor="_Toc209871208" w:history="1">
            <w:r w:rsidR="002F3795" w:rsidRPr="00A016BA">
              <w:rPr>
                <w:rStyle w:val="a7"/>
                <w:noProof/>
                <w:lang w:eastAsia="ru-RU"/>
              </w:rPr>
              <w:t>Введение</w:t>
            </w:r>
            <w:r w:rsidR="002F3795">
              <w:rPr>
                <w:noProof/>
                <w:webHidden/>
              </w:rPr>
              <w:tab/>
            </w:r>
            <w:r w:rsidR="002F3795">
              <w:rPr>
                <w:noProof/>
                <w:webHidden/>
              </w:rPr>
              <w:fldChar w:fldCharType="begin"/>
            </w:r>
            <w:r w:rsidR="002F3795">
              <w:rPr>
                <w:noProof/>
                <w:webHidden/>
              </w:rPr>
              <w:instrText xml:space="preserve"> PAGEREF _Toc209871208 \h </w:instrText>
            </w:r>
            <w:r w:rsidR="002F3795">
              <w:rPr>
                <w:noProof/>
                <w:webHidden/>
              </w:rPr>
            </w:r>
            <w:r w:rsidR="002F3795">
              <w:rPr>
                <w:noProof/>
                <w:webHidden/>
              </w:rPr>
              <w:fldChar w:fldCharType="separate"/>
            </w:r>
            <w:r w:rsidR="00F31CEE">
              <w:rPr>
                <w:noProof/>
                <w:webHidden/>
              </w:rPr>
              <w:t>3</w:t>
            </w:r>
            <w:r w:rsidR="002F3795">
              <w:rPr>
                <w:noProof/>
                <w:webHidden/>
              </w:rPr>
              <w:fldChar w:fldCharType="end"/>
            </w:r>
          </w:hyperlink>
        </w:p>
        <w:p w14:paraId="2DE86A25" w14:textId="75B68FB6" w:rsidR="002F3795" w:rsidRDefault="00F53E67" w:rsidP="002F3795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09871209" w:history="1">
            <w:r w:rsidR="002F3795" w:rsidRPr="00A016BA">
              <w:rPr>
                <w:rStyle w:val="a7"/>
                <w:noProof/>
              </w:rPr>
              <w:t>1</w:t>
            </w:r>
            <w:r w:rsidR="002F379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F3795">
              <w:rPr>
                <w:rFonts w:asciiTheme="minorHAnsi" w:eastAsiaTheme="minorEastAsia" w:hAnsiTheme="minorHAnsi"/>
                <w:noProof/>
                <w:sz w:val="22"/>
              </w:rPr>
              <w:t xml:space="preserve"> </w:t>
            </w:r>
            <w:r w:rsidR="002F3795" w:rsidRPr="00A016BA">
              <w:rPr>
                <w:rStyle w:val="a7"/>
                <w:noProof/>
              </w:rPr>
              <w:t>Характеристика предприятия</w:t>
            </w:r>
            <w:r w:rsidR="002F3795">
              <w:rPr>
                <w:noProof/>
                <w:webHidden/>
              </w:rPr>
              <w:tab/>
            </w:r>
            <w:r w:rsidR="002F3795">
              <w:rPr>
                <w:noProof/>
                <w:webHidden/>
              </w:rPr>
              <w:fldChar w:fldCharType="begin"/>
            </w:r>
            <w:r w:rsidR="002F3795">
              <w:rPr>
                <w:noProof/>
                <w:webHidden/>
              </w:rPr>
              <w:instrText xml:space="preserve"> PAGEREF _Toc209871209 \h </w:instrText>
            </w:r>
            <w:r w:rsidR="002F3795">
              <w:rPr>
                <w:noProof/>
                <w:webHidden/>
              </w:rPr>
            </w:r>
            <w:r w:rsidR="002F3795">
              <w:rPr>
                <w:noProof/>
                <w:webHidden/>
              </w:rPr>
              <w:fldChar w:fldCharType="separate"/>
            </w:r>
            <w:r w:rsidR="00F31CEE">
              <w:rPr>
                <w:noProof/>
                <w:webHidden/>
              </w:rPr>
              <w:t>5</w:t>
            </w:r>
            <w:r w:rsidR="002F3795">
              <w:rPr>
                <w:noProof/>
                <w:webHidden/>
              </w:rPr>
              <w:fldChar w:fldCharType="end"/>
            </w:r>
          </w:hyperlink>
        </w:p>
        <w:p w14:paraId="483CD8D2" w14:textId="57FC510D" w:rsidR="002F3795" w:rsidRDefault="00F53E67" w:rsidP="002F3795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09871210" w:history="1">
            <w:r w:rsidR="002F3795" w:rsidRPr="00A016BA">
              <w:rPr>
                <w:rStyle w:val="a7"/>
                <w:noProof/>
              </w:rPr>
              <w:t>2</w:t>
            </w:r>
            <w:r w:rsidR="002F379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F3795">
              <w:rPr>
                <w:rFonts w:asciiTheme="minorHAnsi" w:eastAsiaTheme="minorEastAsia" w:hAnsiTheme="minorHAnsi"/>
                <w:noProof/>
                <w:sz w:val="22"/>
              </w:rPr>
              <w:t xml:space="preserve"> </w:t>
            </w:r>
            <w:r w:rsidR="002F3795" w:rsidRPr="00A016BA">
              <w:rPr>
                <w:rStyle w:val="a7"/>
                <w:noProof/>
              </w:rPr>
              <w:t>Техническое задание</w:t>
            </w:r>
            <w:r w:rsidR="002F3795">
              <w:rPr>
                <w:noProof/>
                <w:webHidden/>
              </w:rPr>
              <w:tab/>
            </w:r>
            <w:r w:rsidR="002F3795">
              <w:rPr>
                <w:noProof/>
                <w:webHidden/>
              </w:rPr>
              <w:fldChar w:fldCharType="begin"/>
            </w:r>
            <w:r w:rsidR="002F3795">
              <w:rPr>
                <w:noProof/>
                <w:webHidden/>
              </w:rPr>
              <w:instrText xml:space="preserve"> PAGEREF _Toc209871210 \h </w:instrText>
            </w:r>
            <w:r w:rsidR="002F3795">
              <w:rPr>
                <w:noProof/>
                <w:webHidden/>
              </w:rPr>
            </w:r>
            <w:r w:rsidR="002F3795">
              <w:rPr>
                <w:noProof/>
                <w:webHidden/>
              </w:rPr>
              <w:fldChar w:fldCharType="separate"/>
            </w:r>
            <w:r w:rsidR="00F31CEE">
              <w:rPr>
                <w:noProof/>
                <w:webHidden/>
              </w:rPr>
              <w:t>7</w:t>
            </w:r>
            <w:r w:rsidR="002F3795">
              <w:rPr>
                <w:noProof/>
                <w:webHidden/>
              </w:rPr>
              <w:fldChar w:fldCharType="end"/>
            </w:r>
          </w:hyperlink>
        </w:p>
        <w:p w14:paraId="6156BFC9" w14:textId="71287326" w:rsidR="002F3795" w:rsidRDefault="00F53E67" w:rsidP="002F3795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09871211" w:history="1">
            <w:r w:rsidR="002F3795" w:rsidRPr="00A016BA">
              <w:rPr>
                <w:rStyle w:val="a7"/>
                <w:noProof/>
              </w:rPr>
              <w:t>3</w:t>
            </w:r>
            <w:r w:rsidR="002F379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F3795">
              <w:rPr>
                <w:rFonts w:asciiTheme="minorHAnsi" w:eastAsiaTheme="minorEastAsia" w:hAnsiTheme="minorHAnsi"/>
                <w:noProof/>
                <w:sz w:val="22"/>
              </w:rPr>
              <w:t xml:space="preserve"> </w:t>
            </w:r>
            <w:r w:rsidR="002F3795" w:rsidRPr="00A016BA">
              <w:rPr>
                <w:rStyle w:val="a7"/>
                <w:noProof/>
              </w:rPr>
              <w:t>Информационное обеспечение</w:t>
            </w:r>
            <w:r w:rsidR="002F3795">
              <w:rPr>
                <w:noProof/>
                <w:webHidden/>
              </w:rPr>
              <w:tab/>
            </w:r>
            <w:r w:rsidR="002F3795">
              <w:rPr>
                <w:noProof/>
                <w:webHidden/>
              </w:rPr>
              <w:fldChar w:fldCharType="begin"/>
            </w:r>
            <w:r w:rsidR="002F3795">
              <w:rPr>
                <w:noProof/>
                <w:webHidden/>
              </w:rPr>
              <w:instrText xml:space="preserve"> PAGEREF _Toc209871211 \h </w:instrText>
            </w:r>
            <w:r w:rsidR="002F3795">
              <w:rPr>
                <w:noProof/>
                <w:webHidden/>
              </w:rPr>
            </w:r>
            <w:r w:rsidR="002F3795">
              <w:rPr>
                <w:noProof/>
                <w:webHidden/>
              </w:rPr>
              <w:fldChar w:fldCharType="separate"/>
            </w:r>
            <w:r w:rsidR="00F31CEE">
              <w:rPr>
                <w:noProof/>
                <w:webHidden/>
              </w:rPr>
              <w:t>10</w:t>
            </w:r>
            <w:r w:rsidR="002F3795">
              <w:rPr>
                <w:noProof/>
                <w:webHidden/>
              </w:rPr>
              <w:fldChar w:fldCharType="end"/>
            </w:r>
          </w:hyperlink>
        </w:p>
        <w:p w14:paraId="58087782" w14:textId="395D59F1" w:rsidR="002F3795" w:rsidRDefault="00F53E67" w:rsidP="002F3795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09871212" w:history="1">
            <w:r w:rsidR="002F3795" w:rsidRPr="00A016BA">
              <w:rPr>
                <w:rStyle w:val="a7"/>
                <w:noProof/>
              </w:rPr>
              <w:t>4</w:t>
            </w:r>
            <w:r w:rsidR="002F379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F3795">
              <w:rPr>
                <w:rFonts w:asciiTheme="minorHAnsi" w:eastAsiaTheme="minorEastAsia" w:hAnsiTheme="minorHAnsi"/>
                <w:noProof/>
                <w:sz w:val="22"/>
              </w:rPr>
              <w:t xml:space="preserve"> </w:t>
            </w:r>
            <w:r w:rsidR="002F3795" w:rsidRPr="00A016BA">
              <w:rPr>
                <w:rStyle w:val="a7"/>
                <w:noProof/>
              </w:rPr>
              <w:t>Функционирование программы</w:t>
            </w:r>
            <w:r w:rsidR="002F3795">
              <w:rPr>
                <w:noProof/>
                <w:webHidden/>
              </w:rPr>
              <w:tab/>
            </w:r>
            <w:r w:rsidR="002F3795">
              <w:rPr>
                <w:noProof/>
                <w:webHidden/>
              </w:rPr>
              <w:fldChar w:fldCharType="begin"/>
            </w:r>
            <w:r w:rsidR="002F3795">
              <w:rPr>
                <w:noProof/>
                <w:webHidden/>
              </w:rPr>
              <w:instrText xml:space="preserve"> PAGEREF _Toc209871212 \h </w:instrText>
            </w:r>
            <w:r w:rsidR="002F3795">
              <w:rPr>
                <w:noProof/>
                <w:webHidden/>
              </w:rPr>
            </w:r>
            <w:r w:rsidR="002F3795">
              <w:rPr>
                <w:noProof/>
                <w:webHidden/>
              </w:rPr>
              <w:fldChar w:fldCharType="separate"/>
            </w:r>
            <w:r w:rsidR="00F31CEE">
              <w:rPr>
                <w:noProof/>
                <w:webHidden/>
              </w:rPr>
              <w:t>13</w:t>
            </w:r>
            <w:r w:rsidR="002F3795">
              <w:rPr>
                <w:noProof/>
                <w:webHidden/>
              </w:rPr>
              <w:fldChar w:fldCharType="end"/>
            </w:r>
          </w:hyperlink>
        </w:p>
        <w:p w14:paraId="57DD88DF" w14:textId="19EBE865" w:rsidR="002F3795" w:rsidRDefault="00F53E67" w:rsidP="002F3795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09871213" w:history="1">
            <w:r w:rsidR="002F3795" w:rsidRPr="00A016BA">
              <w:rPr>
                <w:rStyle w:val="a7"/>
                <w:noProof/>
              </w:rPr>
              <w:t>5</w:t>
            </w:r>
            <w:r w:rsidR="002F379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F3795">
              <w:rPr>
                <w:rFonts w:asciiTheme="minorHAnsi" w:eastAsiaTheme="minorEastAsia" w:hAnsiTheme="minorHAnsi"/>
                <w:noProof/>
                <w:sz w:val="22"/>
              </w:rPr>
              <w:t xml:space="preserve"> </w:t>
            </w:r>
            <w:r w:rsidR="002F3795" w:rsidRPr="00A016BA">
              <w:rPr>
                <w:rStyle w:val="a7"/>
                <w:noProof/>
              </w:rPr>
              <w:t>Логика работы программы</w:t>
            </w:r>
            <w:r w:rsidR="002F3795">
              <w:rPr>
                <w:noProof/>
                <w:webHidden/>
              </w:rPr>
              <w:tab/>
            </w:r>
            <w:r w:rsidR="002F3795">
              <w:rPr>
                <w:noProof/>
                <w:webHidden/>
              </w:rPr>
              <w:fldChar w:fldCharType="begin"/>
            </w:r>
            <w:r w:rsidR="002F3795">
              <w:rPr>
                <w:noProof/>
                <w:webHidden/>
              </w:rPr>
              <w:instrText xml:space="preserve"> PAGEREF _Toc209871213 \h </w:instrText>
            </w:r>
            <w:r w:rsidR="002F3795">
              <w:rPr>
                <w:noProof/>
                <w:webHidden/>
              </w:rPr>
            </w:r>
            <w:r w:rsidR="002F3795">
              <w:rPr>
                <w:noProof/>
                <w:webHidden/>
              </w:rPr>
              <w:fldChar w:fldCharType="separate"/>
            </w:r>
            <w:r w:rsidR="00F31CEE">
              <w:rPr>
                <w:noProof/>
                <w:webHidden/>
              </w:rPr>
              <w:t>16</w:t>
            </w:r>
            <w:r w:rsidR="002F3795">
              <w:rPr>
                <w:noProof/>
                <w:webHidden/>
              </w:rPr>
              <w:fldChar w:fldCharType="end"/>
            </w:r>
          </w:hyperlink>
        </w:p>
        <w:p w14:paraId="68D8BA43" w14:textId="33CB39E7" w:rsidR="002F3795" w:rsidRDefault="00F53E67" w:rsidP="002F3795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09871214" w:history="1">
            <w:r w:rsidR="002F3795" w:rsidRPr="00A016BA">
              <w:rPr>
                <w:rStyle w:val="a7"/>
                <w:noProof/>
              </w:rPr>
              <w:t>6</w:t>
            </w:r>
            <w:r w:rsidR="002F379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F3795">
              <w:rPr>
                <w:rFonts w:asciiTheme="minorHAnsi" w:eastAsiaTheme="minorEastAsia" w:hAnsiTheme="minorHAnsi"/>
                <w:noProof/>
                <w:sz w:val="22"/>
              </w:rPr>
              <w:t xml:space="preserve"> </w:t>
            </w:r>
            <w:r w:rsidR="002F3795" w:rsidRPr="00A016BA">
              <w:rPr>
                <w:rStyle w:val="a7"/>
                <w:noProof/>
              </w:rPr>
              <w:t>Руководство системного программиста</w:t>
            </w:r>
            <w:r w:rsidR="002F3795">
              <w:rPr>
                <w:noProof/>
                <w:webHidden/>
              </w:rPr>
              <w:tab/>
            </w:r>
            <w:r w:rsidR="002F3795">
              <w:rPr>
                <w:noProof/>
                <w:webHidden/>
              </w:rPr>
              <w:fldChar w:fldCharType="begin"/>
            </w:r>
            <w:r w:rsidR="002F3795">
              <w:rPr>
                <w:noProof/>
                <w:webHidden/>
              </w:rPr>
              <w:instrText xml:space="preserve"> PAGEREF _Toc209871214 \h </w:instrText>
            </w:r>
            <w:r w:rsidR="002F3795">
              <w:rPr>
                <w:noProof/>
                <w:webHidden/>
              </w:rPr>
            </w:r>
            <w:r w:rsidR="002F3795">
              <w:rPr>
                <w:noProof/>
                <w:webHidden/>
              </w:rPr>
              <w:fldChar w:fldCharType="separate"/>
            </w:r>
            <w:r w:rsidR="00F31CEE">
              <w:rPr>
                <w:noProof/>
                <w:webHidden/>
              </w:rPr>
              <w:t>17</w:t>
            </w:r>
            <w:r w:rsidR="002F3795">
              <w:rPr>
                <w:noProof/>
                <w:webHidden/>
              </w:rPr>
              <w:fldChar w:fldCharType="end"/>
            </w:r>
          </w:hyperlink>
        </w:p>
        <w:p w14:paraId="5D6E81B7" w14:textId="42E4B292" w:rsidR="002F3795" w:rsidRDefault="00F53E67" w:rsidP="002F3795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09871215" w:history="1">
            <w:r w:rsidR="002F3795" w:rsidRPr="00A016BA">
              <w:rPr>
                <w:rStyle w:val="a7"/>
                <w:noProof/>
              </w:rPr>
              <w:t>7</w:t>
            </w:r>
            <w:r w:rsidR="002F379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F3795">
              <w:rPr>
                <w:rFonts w:asciiTheme="minorHAnsi" w:eastAsiaTheme="minorEastAsia" w:hAnsiTheme="minorHAnsi"/>
                <w:noProof/>
                <w:sz w:val="22"/>
              </w:rPr>
              <w:t xml:space="preserve"> </w:t>
            </w:r>
            <w:r w:rsidR="002F3795" w:rsidRPr="00A016BA">
              <w:rPr>
                <w:rStyle w:val="a7"/>
                <w:noProof/>
              </w:rPr>
              <w:t>Руководство оператора</w:t>
            </w:r>
            <w:r w:rsidR="002F3795">
              <w:rPr>
                <w:noProof/>
                <w:webHidden/>
              </w:rPr>
              <w:tab/>
            </w:r>
            <w:r w:rsidR="002F3795">
              <w:rPr>
                <w:noProof/>
                <w:webHidden/>
              </w:rPr>
              <w:fldChar w:fldCharType="begin"/>
            </w:r>
            <w:r w:rsidR="002F3795">
              <w:rPr>
                <w:noProof/>
                <w:webHidden/>
              </w:rPr>
              <w:instrText xml:space="preserve"> PAGEREF _Toc209871215 \h </w:instrText>
            </w:r>
            <w:r w:rsidR="002F3795">
              <w:rPr>
                <w:noProof/>
                <w:webHidden/>
              </w:rPr>
            </w:r>
            <w:r w:rsidR="002F3795">
              <w:rPr>
                <w:noProof/>
                <w:webHidden/>
              </w:rPr>
              <w:fldChar w:fldCharType="separate"/>
            </w:r>
            <w:r w:rsidR="00F31CEE">
              <w:rPr>
                <w:noProof/>
                <w:webHidden/>
              </w:rPr>
              <w:t>19</w:t>
            </w:r>
            <w:r w:rsidR="002F3795">
              <w:rPr>
                <w:noProof/>
                <w:webHidden/>
              </w:rPr>
              <w:fldChar w:fldCharType="end"/>
            </w:r>
          </w:hyperlink>
        </w:p>
        <w:p w14:paraId="73734077" w14:textId="47B590AE" w:rsidR="002F3795" w:rsidRDefault="00F53E67" w:rsidP="002F3795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09871216" w:history="1">
            <w:r w:rsidR="002F3795" w:rsidRPr="00A016BA">
              <w:rPr>
                <w:rStyle w:val="a7"/>
                <w:noProof/>
              </w:rPr>
              <w:t>8</w:t>
            </w:r>
            <w:r w:rsidR="002F379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2F3795">
              <w:rPr>
                <w:rFonts w:asciiTheme="minorHAnsi" w:eastAsiaTheme="minorEastAsia" w:hAnsiTheme="minorHAnsi"/>
                <w:noProof/>
                <w:sz w:val="22"/>
              </w:rPr>
              <w:t xml:space="preserve"> </w:t>
            </w:r>
            <w:r w:rsidR="002F3795" w:rsidRPr="00A016BA">
              <w:rPr>
                <w:rStyle w:val="a7"/>
                <w:noProof/>
              </w:rPr>
              <w:t>Техника безопасности и пожарная безопасность</w:t>
            </w:r>
            <w:r w:rsidR="002F3795">
              <w:rPr>
                <w:noProof/>
                <w:webHidden/>
              </w:rPr>
              <w:tab/>
            </w:r>
            <w:r w:rsidR="002F3795">
              <w:rPr>
                <w:noProof/>
                <w:webHidden/>
              </w:rPr>
              <w:fldChar w:fldCharType="begin"/>
            </w:r>
            <w:r w:rsidR="002F3795">
              <w:rPr>
                <w:noProof/>
                <w:webHidden/>
              </w:rPr>
              <w:instrText xml:space="preserve"> PAGEREF _Toc209871216 \h </w:instrText>
            </w:r>
            <w:r w:rsidR="002F3795">
              <w:rPr>
                <w:noProof/>
                <w:webHidden/>
              </w:rPr>
            </w:r>
            <w:r w:rsidR="002F3795">
              <w:rPr>
                <w:noProof/>
                <w:webHidden/>
              </w:rPr>
              <w:fldChar w:fldCharType="separate"/>
            </w:r>
            <w:r w:rsidR="00F31CEE">
              <w:rPr>
                <w:noProof/>
                <w:webHidden/>
              </w:rPr>
              <w:t>24</w:t>
            </w:r>
            <w:r w:rsidR="002F3795">
              <w:rPr>
                <w:noProof/>
                <w:webHidden/>
              </w:rPr>
              <w:fldChar w:fldCharType="end"/>
            </w:r>
          </w:hyperlink>
        </w:p>
        <w:p w14:paraId="277D0028" w14:textId="08364DC9" w:rsidR="002F3795" w:rsidRDefault="00F53E67" w:rsidP="002F3795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09871217" w:history="1">
            <w:r w:rsidR="002F3795" w:rsidRPr="00A016BA">
              <w:rPr>
                <w:rStyle w:val="a7"/>
                <w:noProof/>
              </w:rPr>
              <w:t>Заключение</w:t>
            </w:r>
            <w:r w:rsidR="002F3795">
              <w:rPr>
                <w:noProof/>
                <w:webHidden/>
              </w:rPr>
              <w:tab/>
            </w:r>
            <w:r w:rsidR="002F3795">
              <w:rPr>
                <w:noProof/>
                <w:webHidden/>
              </w:rPr>
              <w:fldChar w:fldCharType="begin"/>
            </w:r>
            <w:r w:rsidR="002F3795">
              <w:rPr>
                <w:noProof/>
                <w:webHidden/>
              </w:rPr>
              <w:instrText xml:space="preserve"> PAGEREF _Toc209871217 \h </w:instrText>
            </w:r>
            <w:r w:rsidR="002F3795">
              <w:rPr>
                <w:noProof/>
                <w:webHidden/>
              </w:rPr>
            </w:r>
            <w:r w:rsidR="002F3795">
              <w:rPr>
                <w:noProof/>
                <w:webHidden/>
              </w:rPr>
              <w:fldChar w:fldCharType="separate"/>
            </w:r>
            <w:r w:rsidR="00F31CEE">
              <w:rPr>
                <w:noProof/>
                <w:webHidden/>
              </w:rPr>
              <w:t>26</w:t>
            </w:r>
            <w:r w:rsidR="002F3795">
              <w:rPr>
                <w:noProof/>
                <w:webHidden/>
              </w:rPr>
              <w:fldChar w:fldCharType="end"/>
            </w:r>
          </w:hyperlink>
        </w:p>
        <w:p w14:paraId="017BB9CE" w14:textId="531EA43F" w:rsidR="002F3795" w:rsidRDefault="00F53E67" w:rsidP="002F3795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09871218" w:history="1">
            <w:r w:rsidR="002F3795" w:rsidRPr="00A016BA">
              <w:rPr>
                <w:rStyle w:val="a7"/>
                <w:noProof/>
              </w:rPr>
              <w:t>Список используемых источников</w:t>
            </w:r>
            <w:r w:rsidR="002F3795">
              <w:rPr>
                <w:noProof/>
                <w:webHidden/>
              </w:rPr>
              <w:tab/>
            </w:r>
            <w:r w:rsidR="002F3795">
              <w:rPr>
                <w:noProof/>
                <w:webHidden/>
              </w:rPr>
              <w:fldChar w:fldCharType="begin"/>
            </w:r>
            <w:r w:rsidR="002F3795">
              <w:rPr>
                <w:noProof/>
                <w:webHidden/>
              </w:rPr>
              <w:instrText xml:space="preserve"> PAGEREF _Toc209871218 \h </w:instrText>
            </w:r>
            <w:r w:rsidR="002F3795">
              <w:rPr>
                <w:noProof/>
                <w:webHidden/>
              </w:rPr>
            </w:r>
            <w:r w:rsidR="002F3795">
              <w:rPr>
                <w:noProof/>
                <w:webHidden/>
              </w:rPr>
              <w:fldChar w:fldCharType="separate"/>
            </w:r>
            <w:r w:rsidR="00F31CEE">
              <w:rPr>
                <w:noProof/>
                <w:webHidden/>
              </w:rPr>
              <w:t>28</w:t>
            </w:r>
            <w:r w:rsidR="002F3795">
              <w:rPr>
                <w:noProof/>
                <w:webHidden/>
              </w:rPr>
              <w:fldChar w:fldCharType="end"/>
            </w:r>
          </w:hyperlink>
        </w:p>
        <w:p w14:paraId="0293BAF4" w14:textId="7ED93D51" w:rsidR="002F3795" w:rsidRDefault="00F53E67" w:rsidP="002F3795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09871219" w:history="1">
            <w:r w:rsidR="002F3795" w:rsidRPr="00A016BA">
              <w:rPr>
                <w:rStyle w:val="a7"/>
                <w:noProof/>
              </w:rPr>
              <w:t>Приложение А</w:t>
            </w:r>
            <w:r w:rsidR="002F3795">
              <w:rPr>
                <w:noProof/>
                <w:webHidden/>
              </w:rPr>
              <w:tab/>
            </w:r>
            <w:r w:rsidR="002F3795">
              <w:rPr>
                <w:noProof/>
                <w:webHidden/>
              </w:rPr>
              <w:fldChar w:fldCharType="begin"/>
            </w:r>
            <w:r w:rsidR="002F3795">
              <w:rPr>
                <w:noProof/>
                <w:webHidden/>
              </w:rPr>
              <w:instrText xml:space="preserve"> PAGEREF _Toc209871219 \h </w:instrText>
            </w:r>
            <w:r w:rsidR="002F3795">
              <w:rPr>
                <w:noProof/>
                <w:webHidden/>
              </w:rPr>
            </w:r>
            <w:r w:rsidR="002F3795">
              <w:rPr>
                <w:noProof/>
                <w:webHidden/>
              </w:rPr>
              <w:fldChar w:fldCharType="separate"/>
            </w:r>
            <w:r w:rsidR="00F31CEE">
              <w:rPr>
                <w:noProof/>
                <w:webHidden/>
              </w:rPr>
              <w:t>29</w:t>
            </w:r>
            <w:r w:rsidR="002F3795">
              <w:rPr>
                <w:noProof/>
                <w:webHidden/>
              </w:rPr>
              <w:fldChar w:fldCharType="end"/>
            </w:r>
          </w:hyperlink>
        </w:p>
        <w:p w14:paraId="3F4013F7" w14:textId="2C492BDB" w:rsidR="002F3795" w:rsidRDefault="00F53E67" w:rsidP="002F3795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09871222" w:history="1">
            <w:r w:rsidR="002F3795" w:rsidRPr="00A016BA">
              <w:rPr>
                <w:rStyle w:val="a7"/>
                <w:noProof/>
              </w:rPr>
              <w:t>Приложение Б</w:t>
            </w:r>
            <w:r w:rsidR="002F3795">
              <w:rPr>
                <w:noProof/>
                <w:webHidden/>
              </w:rPr>
              <w:tab/>
            </w:r>
            <w:r w:rsidR="002F3795">
              <w:rPr>
                <w:noProof/>
                <w:webHidden/>
              </w:rPr>
              <w:fldChar w:fldCharType="begin"/>
            </w:r>
            <w:r w:rsidR="002F3795">
              <w:rPr>
                <w:noProof/>
                <w:webHidden/>
              </w:rPr>
              <w:instrText xml:space="preserve"> PAGEREF _Toc209871222 \h </w:instrText>
            </w:r>
            <w:r w:rsidR="002F3795">
              <w:rPr>
                <w:noProof/>
                <w:webHidden/>
              </w:rPr>
            </w:r>
            <w:r w:rsidR="002F3795">
              <w:rPr>
                <w:noProof/>
                <w:webHidden/>
              </w:rPr>
              <w:fldChar w:fldCharType="separate"/>
            </w:r>
            <w:r w:rsidR="00F31CEE">
              <w:rPr>
                <w:noProof/>
                <w:webHidden/>
              </w:rPr>
              <w:t>30</w:t>
            </w:r>
            <w:r w:rsidR="002F3795">
              <w:rPr>
                <w:noProof/>
                <w:webHidden/>
              </w:rPr>
              <w:fldChar w:fldCharType="end"/>
            </w:r>
          </w:hyperlink>
        </w:p>
        <w:p w14:paraId="404212C5" w14:textId="1D532A40" w:rsidR="002F3795" w:rsidRDefault="00F53E67" w:rsidP="002F3795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09871225" w:history="1">
            <w:r w:rsidR="002F3795" w:rsidRPr="00A016BA">
              <w:rPr>
                <w:rStyle w:val="a7"/>
                <w:noProof/>
              </w:rPr>
              <w:t>Приложение В</w:t>
            </w:r>
            <w:r w:rsidR="002F3795">
              <w:rPr>
                <w:noProof/>
                <w:webHidden/>
              </w:rPr>
              <w:tab/>
            </w:r>
            <w:r w:rsidR="002F3795">
              <w:rPr>
                <w:noProof/>
                <w:webHidden/>
              </w:rPr>
              <w:fldChar w:fldCharType="begin"/>
            </w:r>
            <w:r w:rsidR="002F3795">
              <w:rPr>
                <w:noProof/>
                <w:webHidden/>
              </w:rPr>
              <w:instrText xml:space="preserve"> PAGEREF _Toc209871225 \h </w:instrText>
            </w:r>
            <w:r w:rsidR="002F3795">
              <w:rPr>
                <w:noProof/>
                <w:webHidden/>
              </w:rPr>
            </w:r>
            <w:r w:rsidR="002F3795">
              <w:rPr>
                <w:noProof/>
                <w:webHidden/>
              </w:rPr>
              <w:fldChar w:fldCharType="separate"/>
            </w:r>
            <w:r w:rsidR="00F31CEE">
              <w:rPr>
                <w:noProof/>
                <w:webHidden/>
              </w:rPr>
              <w:t>32</w:t>
            </w:r>
            <w:r w:rsidR="002F3795">
              <w:rPr>
                <w:noProof/>
                <w:webHidden/>
              </w:rPr>
              <w:fldChar w:fldCharType="end"/>
            </w:r>
          </w:hyperlink>
        </w:p>
        <w:p w14:paraId="4F063CCE" w14:textId="08261839" w:rsidR="002F3795" w:rsidRDefault="00F53E67" w:rsidP="002F3795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09871228" w:history="1">
            <w:r w:rsidR="002F3795" w:rsidRPr="00A016BA">
              <w:rPr>
                <w:rStyle w:val="a7"/>
                <w:noProof/>
              </w:rPr>
              <w:t>Приложение Г</w:t>
            </w:r>
            <w:r w:rsidR="002F3795">
              <w:rPr>
                <w:noProof/>
                <w:webHidden/>
              </w:rPr>
              <w:tab/>
            </w:r>
            <w:r w:rsidR="002F3795">
              <w:rPr>
                <w:noProof/>
                <w:webHidden/>
              </w:rPr>
              <w:fldChar w:fldCharType="begin"/>
            </w:r>
            <w:r w:rsidR="002F3795">
              <w:rPr>
                <w:noProof/>
                <w:webHidden/>
              </w:rPr>
              <w:instrText xml:space="preserve"> PAGEREF _Toc209871228 \h </w:instrText>
            </w:r>
            <w:r w:rsidR="002F3795">
              <w:rPr>
                <w:noProof/>
                <w:webHidden/>
              </w:rPr>
            </w:r>
            <w:r w:rsidR="002F3795">
              <w:rPr>
                <w:noProof/>
                <w:webHidden/>
              </w:rPr>
              <w:fldChar w:fldCharType="separate"/>
            </w:r>
            <w:r w:rsidR="00F31CEE">
              <w:rPr>
                <w:noProof/>
                <w:webHidden/>
              </w:rPr>
              <w:t>34</w:t>
            </w:r>
            <w:r w:rsidR="002F3795">
              <w:rPr>
                <w:noProof/>
                <w:webHidden/>
              </w:rPr>
              <w:fldChar w:fldCharType="end"/>
            </w:r>
          </w:hyperlink>
        </w:p>
        <w:p w14:paraId="3D578AAB" w14:textId="064FBE5F" w:rsidR="002F3795" w:rsidRDefault="00F53E67" w:rsidP="002F3795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09871229" w:history="1">
            <w:r w:rsidR="002F3795" w:rsidRPr="00A016BA">
              <w:rPr>
                <w:rStyle w:val="a7"/>
                <w:noProof/>
              </w:rPr>
              <w:t>Приложение Д</w:t>
            </w:r>
            <w:r w:rsidR="002F3795">
              <w:rPr>
                <w:noProof/>
                <w:webHidden/>
              </w:rPr>
              <w:tab/>
            </w:r>
            <w:r w:rsidR="002F3795">
              <w:rPr>
                <w:noProof/>
                <w:webHidden/>
              </w:rPr>
              <w:fldChar w:fldCharType="begin"/>
            </w:r>
            <w:r w:rsidR="002F3795">
              <w:rPr>
                <w:noProof/>
                <w:webHidden/>
              </w:rPr>
              <w:instrText xml:space="preserve"> PAGEREF _Toc209871229 \h </w:instrText>
            </w:r>
            <w:r w:rsidR="002F3795">
              <w:rPr>
                <w:noProof/>
                <w:webHidden/>
              </w:rPr>
            </w:r>
            <w:r w:rsidR="002F3795">
              <w:rPr>
                <w:noProof/>
                <w:webHidden/>
              </w:rPr>
              <w:fldChar w:fldCharType="separate"/>
            </w:r>
            <w:r w:rsidR="00F31CEE">
              <w:rPr>
                <w:noProof/>
                <w:webHidden/>
              </w:rPr>
              <w:t>36</w:t>
            </w:r>
            <w:r w:rsidR="002F3795">
              <w:rPr>
                <w:noProof/>
                <w:webHidden/>
              </w:rPr>
              <w:fldChar w:fldCharType="end"/>
            </w:r>
          </w:hyperlink>
        </w:p>
        <w:p w14:paraId="66FA0B33" w14:textId="0951FCD8" w:rsidR="002F3795" w:rsidRDefault="00F53E67" w:rsidP="002F3795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09871232" w:history="1">
            <w:r w:rsidR="002F3795" w:rsidRPr="00A016BA">
              <w:rPr>
                <w:rStyle w:val="a7"/>
                <w:noProof/>
              </w:rPr>
              <w:t>Приложение Е</w:t>
            </w:r>
            <w:r w:rsidR="002F3795">
              <w:rPr>
                <w:noProof/>
                <w:webHidden/>
              </w:rPr>
              <w:tab/>
            </w:r>
            <w:r w:rsidR="002F3795">
              <w:rPr>
                <w:noProof/>
                <w:webHidden/>
              </w:rPr>
              <w:fldChar w:fldCharType="begin"/>
            </w:r>
            <w:r w:rsidR="002F3795">
              <w:rPr>
                <w:noProof/>
                <w:webHidden/>
              </w:rPr>
              <w:instrText xml:space="preserve"> PAGEREF _Toc209871232 \h </w:instrText>
            </w:r>
            <w:r w:rsidR="002F3795">
              <w:rPr>
                <w:noProof/>
                <w:webHidden/>
              </w:rPr>
            </w:r>
            <w:r w:rsidR="002F3795">
              <w:rPr>
                <w:noProof/>
                <w:webHidden/>
              </w:rPr>
              <w:fldChar w:fldCharType="separate"/>
            </w:r>
            <w:r w:rsidR="00F31CEE">
              <w:rPr>
                <w:noProof/>
                <w:webHidden/>
              </w:rPr>
              <w:t>37</w:t>
            </w:r>
            <w:r w:rsidR="002F3795">
              <w:rPr>
                <w:noProof/>
                <w:webHidden/>
              </w:rPr>
              <w:fldChar w:fldCharType="end"/>
            </w:r>
          </w:hyperlink>
        </w:p>
        <w:p w14:paraId="05889980" w14:textId="08AC1124" w:rsidR="002F3795" w:rsidRDefault="00F53E67" w:rsidP="002F3795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09871235" w:history="1">
            <w:r w:rsidR="002F3795" w:rsidRPr="00A016BA">
              <w:rPr>
                <w:rStyle w:val="a7"/>
                <w:noProof/>
              </w:rPr>
              <w:t>Приложение Ж</w:t>
            </w:r>
            <w:r w:rsidR="002F3795">
              <w:rPr>
                <w:noProof/>
                <w:webHidden/>
              </w:rPr>
              <w:tab/>
            </w:r>
            <w:r w:rsidR="002F3795">
              <w:rPr>
                <w:noProof/>
                <w:webHidden/>
              </w:rPr>
              <w:fldChar w:fldCharType="begin"/>
            </w:r>
            <w:r w:rsidR="002F3795">
              <w:rPr>
                <w:noProof/>
                <w:webHidden/>
              </w:rPr>
              <w:instrText xml:space="preserve"> PAGEREF _Toc209871235 \h </w:instrText>
            </w:r>
            <w:r w:rsidR="002F3795">
              <w:rPr>
                <w:noProof/>
                <w:webHidden/>
              </w:rPr>
            </w:r>
            <w:r w:rsidR="002F3795">
              <w:rPr>
                <w:noProof/>
                <w:webHidden/>
              </w:rPr>
              <w:fldChar w:fldCharType="separate"/>
            </w:r>
            <w:r w:rsidR="00F31CEE">
              <w:rPr>
                <w:noProof/>
                <w:webHidden/>
              </w:rPr>
              <w:t>38</w:t>
            </w:r>
            <w:r w:rsidR="002F3795">
              <w:rPr>
                <w:noProof/>
                <w:webHidden/>
              </w:rPr>
              <w:fldChar w:fldCharType="end"/>
            </w:r>
          </w:hyperlink>
        </w:p>
        <w:p w14:paraId="0416C4DB" w14:textId="6E9A320F" w:rsidR="00257C87" w:rsidRPr="002F3795" w:rsidRDefault="00257C87" w:rsidP="002F3795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rPr>
              <w:bCs/>
            </w:rPr>
            <w:fldChar w:fldCharType="end"/>
          </w:r>
        </w:p>
      </w:sdtContent>
    </w:sdt>
    <w:p w14:paraId="788AAC12" w14:textId="77777777" w:rsidR="00257C87" w:rsidRDefault="00257C87" w:rsidP="00257C87">
      <w:pPr>
        <w:rPr>
          <w:rFonts w:cs="Times New Roman"/>
          <w:sz w:val="32"/>
          <w:szCs w:val="32"/>
        </w:rPr>
      </w:pPr>
    </w:p>
    <w:p w14:paraId="7AF81650" w14:textId="77777777" w:rsidR="00257C87" w:rsidRPr="004C707D" w:rsidRDefault="00257C87" w:rsidP="00257C87">
      <w:pPr>
        <w:rPr>
          <w:lang w:val="en-US"/>
        </w:rPr>
        <w:sectPr w:rsidR="00257C87" w:rsidRPr="004C707D">
          <w:headerReference w:type="default" r:id="rId14"/>
          <w:footerReference w:type="default" r:id="rId15"/>
          <w:pgSz w:w="11906" w:h="16838"/>
          <w:pgMar w:top="284" w:right="709" w:bottom="992" w:left="1701" w:header="334" w:footer="0" w:gutter="0"/>
          <w:cols w:space="708"/>
          <w:docGrid w:linePitch="360"/>
        </w:sectPr>
      </w:pPr>
      <w:r>
        <w:br w:type="page"/>
      </w:r>
    </w:p>
    <w:p w14:paraId="1A7CEAEF" w14:textId="77777777" w:rsidR="00257C87" w:rsidRDefault="00257C87" w:rsidP="00257C87">
      <w:pPr>
        <w:pStyle w:val="10"/>
        <w:spacing w:before="0"/>
        <w:ind w:right="283"/>
        <w:jc w:val="center"/>
        <w:rPr>
          <w:lang w:eastAsia="ru-RU"/>
        </w:rPr>
      </w:pPr>
      <w:bookmarkStart w:id="0" w:name="_Toc138879024"/>
      <w:bookmarkStart w:id="1" w:name="_Toc209871208"/>
      <w:r>
        <w:rPr>
          <w:lang w:eastAsia="ru-RU"/>
        </w:rPr>
        <w:lastRenderedPageBreak/>
        <w:t>Введение</w:t>
      </w:r>
      <w:bookmarkEnd w:id="0"/>
      <w:bookmarkEnd w:id="1"/>
    </w:p>
    <w:p w14:paraId="4F206837" w14:textId="5CBB1707" w:rsidR="000738FA" w:rsidRPr="000738FA" w:rsidRDefault="000738FA" w:rsidP="000738FA">
      <w:pPr>
        <w:pStyle w:val="af7"/>
        <w:rPr>
          <w:rFonts w:ascii="Times New Roman" w:hAnsi="Times New Roman"/>
          <w:sz w:val="28"/>
          <w:szCs w:val="28"/>
        </w:rPr>
      </w:pPr>
      <w:r w:rsidRPr="000738FA">
        <w:rPr>
          <w:rFonts w:ascii="Times New Roman" w:hAnsi="Times New Roman"/>
          <w:sz w:val="28"/>
          <w:szCs w:val="28"/>
        </w:rPr>
        <w:t>Современные компании, работающие в сфере анализа и мониторинга рынка, нуждаются в эффективных инструментах управления внутренними процессами. Одним из ключевых факторов успешной деятельности предприятия является прозрачность и контроль выполнения задач сотрудниками.</w:t>
      </w:r>
    </w:p>
    <w:p w14:paraId="3B536C1D" w14:textId="7D28B824" w:rsidR="000738FA" w:rsidRPr="000738FA" w:rsidRDefault="000738FA" w:rsidP="000738FA">
      <w:pPr>
        <w:pStyle w:val="af7"/>
        <w:rPr>
          <w:rFonts w:ascii="Times New Roman" w:hAnsi="Times New Roman"/>
          <w:sz w:val="28"/>
          <w:szCs w:val="28"/>
        </w:rPr>
      </w:pPr>
      <w:r w:rsidRPr="000738FA">
        <w:rPr>
          <w:rFonts w:ascii="Times New Roman" w:hAnsi="Times New Roman"/>
          <w:sz w:val="28"/>
          <w:szCs w:val="28"/>
        </w:rPr>
        <w:t>Компания ООО «Джи</w:t>
      </w:r>
      <w:r>
        <w:rPr>
          <w:rFonts w:ascii="Times New Roman" w:hAnsi="Times New Roman"/>
          <w:sz w:val="28"/>
          <w:szCs w:val="28"/>
        </w:rPr>
        <w:t xml:space="preserve"> </w:t>
      </w:r>
      <w:r w:rsidRPr="000738FA">
        <w:rPr>
          <w:rFonts w:ascii="Times New Roman" w:hAnsi="Times New Roman"/>
          <w:sz w:val="28"/>
          <w:szCs w:val="28"/>
        </w:rPr>
        <w:t>Эм Трейд» активно развивается в области предоставления аналитических решений и сервисов для клиентов, однако в процессе внутренней организации работы сотрудников возникает потребность в специализированной системе управления задачами. На данный момент для этих целей используется Bitrix, функционал которого избыточен для предприятия и не соответствует его экономическим и организационным особенностям.</w:t>
      </w:r>
    </w:p>
    <w:p w14:paraId="3B4D3E34" w14:textId="131CEFED" w:rsidR="000738FA" w:rsidRDefault="003A1EE3" w:rsidP="000738FA">
      <w:pPr>
        <w:pStyle w:val="af7"/>
        <w:rPr>
          <w:rFonts w:ascii="Times New Roman" w:hAnsi="Times New Roman"/>
          <w:sz w:val="28"/>
          <w:szCs w:val="28"/>
        </w:rPr>
      </w:pPr>
      <w:r w:rsidRPr="003A1EE3">
        <w:rPr>
          <w:rFonts w:ascii="Times New Roman" w:hAnsi="Times New Roman"/>
          <w:sz w:val="28"/>
          <w:szCs w:val="28"/>
        </w:rPr>
        <w:t>В связи с этим актуальной является разработка собственного веб-приложения, которое позволит упростить постановку и контроль выполнения задач, повысить эффективность работы менеджеров, сократить количество просроченных заданий и обеспечить оперативное взаимодействие между руководителями и исполнителями.</w:t>
      </w:r>
    </w:p>
    <w:p w14:paraId="31CF7258" w14:textId="383ED67B" w:rsidR="00AC168C" w:rsidRPr="00AC168C" w:rsidRDefault="00AC168C" w:rsidP="00AC168C">
      <w:pPr>
        <w:pStyle w:val="af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Предметом исследования является </w:t>
      </w:r>
      <w:r w:rsidRPr="00AC168C">
        <w:rPr>
          <w:rFonts w:ascii="Times New Roman" w:hAnsi="Times New Roman"/>
          <w:sz w:val="28"/>
          <w:szCs w:val="28"/>
        </w:rPr>
        <w:t>процесс организации и контроля выполнения задач сотрудниками компании в рамках внутренней деятельности предприятия.</w:t>
      </w:r>
    </w:p>
    <w:p w14:paraId="582D24CC" w14:textId="5636E349" w:rsidR="00AC168C" w:rsidRDefault="00AC168C" w:rsidP="00AC168C">
      <w:pPr>
        <w:pStyle w:val="af7"/>
        <w:rPr>
          <w:rFonts w:ascii="Times New Roman" w:hAnsi="Times New Roman"/>
          <w:sz w:val="28"/>
          <w:szCs w:val="28"/>
        </w:rPr>
      </w:pPr>
      <w:r w:rsidRPr="00AC168C">
        <w:rPr>
          <w:rFonts w:ascii="Times New Roman" w:hAnsi="Times New Roman"/>
          <w:sz w:val="28"/>
          <w:szCs w:val="28"/>
        </w:rPr>
        <w:t>Объект</w:t>
      </w:r>
      <w:r>
        <w:rPr>
          <w:rFonts w:ascii="Times New Roman" w:hAnsi="Times New Roman"/>
          <w:sz w:val="28"/>
          <w:szCs w:val="28"/>
        </w:rPr>
        <w:t>ом исследования является</w:t>
      </w:r>
      <w:r w:rsidRPr="00AC168C">
        <w:rPr>
          <w:rFonts w:ascii="Times New Roman" w:hAnsi="Times New Roman"/>
          <w:sz w:val="28"/>
          <w:szCs w:val="28"/>
        </w:rPr>
        <w:t xml:space="preserve"> информационная система управления задачами, обеспечивающая автоматизацию процессов постановки, выполнения и контроля поручений, а также систему уведомлений и календарного планирования.</w:t>
      </w:r>
    </w:p>
    <w:p w14:paraId="1ADF7F82" w14:textId="1F27C56A" w:rsidR="00B73EA9" w:rsidRPr="00B73EA9" w:rsidRDefault="00B73EA9" w:rsidP="00B73EA9">
      <w:pPr>
        <w:pStyle w:val="af7"/>
        <w:rPr>
          <w:rFonts w:ascii="Times New Roman" w:hAnsi="Times New Roman"/>
          <w:sz w:val="28"/>
          <w:szCs w:val="28"/>
        </w:rPr>
      </w:pPr>
      <w:r w:rsidRPr="00B73EA9">
        <w:rPr>
          <w:rFonts w:ascii="Times New Roman" w:hAnsi="Times New Roman"/>
          <w:sz w:val="28"/>
          <w:szCs w:val="28"/>
        </w:rPr>
        <w:t>В этих условиях ключевой целью проекта становится разработка специализированного веб-приложения, которое будет точно соответствовать потребностям компании и обеспечит эффективное управление задачами сотрудников. Предлагаемое решение направлено на:</w:t>
      </w:r>
    </w:p>
    <w:p w14:paraId="17C7B99E" w14:textId="53CD4960" w:rsidR="00B73EA9" w:rsidRPr="00B73EA9" w:rsidRDefault="00B73EA9" w:rsidP="00B73EA9">
      <w:pPr>
        <w:pStyle w:val="af7"/>
        <w:numPr>
          <w:ilvl w:val="0"/>
          <w:numId w:val="35"/>
        </w:numPr>
        <w:ind w:left="709" w:hanging="425"/>
        <w:rPr>
          <w:rFonts w:ascii="Times New Roman" w:hAnsi="Times New Roman"/>
          <w:sz w:val="28"/>
          <w:szCs w:val="28"/>
        </w:rPr>
      </w:pPr>
      <w:r w:rsidRPr="00B73EA9">
        <w:rPr>
          <w:rFonts w:ascii="Times New Roman" w:hAnsi="Times New Roman"/>
          <w:sz w:val="28"/>
          <w:szCs w:val="28"/>
        </w:rPr>
        <w:t>упрощение процесса постановки и контроля выполнения задач;</w:t>
      </w:r>
    </w:p>
    <w:p w14:paraId="05A2B1B0" w14:textId="0584C7DD" w:rsidR="00B73EA9" w:rsidRPr="00B73EA9" w:rsidRDefault="00B73EA9" w:rsidP="00B73EA9">
      <w:pPr>
        <w:pStyle w:val="af7"/>
        <w:numPr>
          <w:ilvl w:val="0"/>
          <w:numId w:val="35"/>
        </w:numPr>
        <w:ind w:left="709" w:hanging="425"/>
        <w:rPr>
          <w:rFonts w:ascii="Times New Roman" w:hAnsi="Times New Roman"/>
          <w:sz w:val="28"/>
          <w:szCs w:val="28"/>
        </w:rPr>
      </w:pPr>
      <w:r w:rsidRPr="00B73EA9">
        <w:rPr>
          <w:rFonts w:ascii="Times New Roman" w:hAnsi="Times New Roman"/>
          <w:sz w:val="28"/>
          <w:szCs w:val="28"/>
        </w:rPr>
        <w:t>сокращение числа просроченных поручений за счёт автоматизации и уведомлений;</w:t>
      </w:r>
    </w:p>
    <w:p w14:paraId="5C03A5C4" w14:textId="51F4108C" w:rsidR="00B73EA9" w:rsidRPr="00B73EA9" w:rsidRDefault="00B73EA9" w:rsidP="00B73EA9">
      <w:pPr>
        <w:pStyle w:val="af7"/>
        <w:numPr>
          <w:ilvl w:val="0"/>
          <w:numId w:val="35"/>
        </w:numPr>
        <w:ind w:left="709" w:hanging="425"/>
        <w:rPr>
          <w:rFonts w:ascii="Times New Roman" w:hAnsi="Times New Roman"/>
          <w:sz w:val="28"/>
          <w:szCs w:val="28"/>
        </w:rPr>
      </w:pPr>
      <w:r w:rsidRPr="00B73EA9">
        <w:rPr>
          <w:rFonts w:ascii="Times New Roman" w:hAnsi="Times New Roman"/>
          <w:sz w:val="28"/>
          <w:szCs w:val="28"/>
        </w:rPr>
        <w:t>повышение эффективности работы менеджеров и руководителей;</w:t>
      </w:r>
    </w:p>
    <w:p w14:paraId="6C553E29" w14:textId="12FB40F9" w:rsidR="00B73EA9" w:rsidRPr="000738FA" w:rsidRDefault="00B73EA9" w:rsidP="00B73EA9">
      <w:pPr>
        <w:pStyle w:val="af7"/>
        <w:numPr>
          <w:ilvl w:val="0"/>
          <w:numId w:val="35"/>
        </w:numPr>
        <w:ind w:left="709" w:hanging="425"/>
        <w:rPr>
          <w:rFonts w:ascii="Times New Roman" w:hAnsi="Times New Roman"/>
          <w:sz w:val="28"/>
          <w:szCs w:val="28"/>
        </w:rPr>
      </w:pPr>
      <w:r w:rsidRPr="00B73EA9">
        <w:rPr>
          <w:rFonts w:ascii="Times New Roman" w:hAnsi="Times New Roman"/>
          <w:sz w:val="28"/>
          <w:szCs w:val="28"/>
        </w:rPr>
        <w:t>создание единого информационного пространства для оперативного взаимодействия внутри коллектива.</w:t>
      </w:r>
    </w:p>
    <w:p w14:paraId="3E77EDC0" w14:textId="77777777" w:rsidR="00A14147" w:rsidRDefault="000738FA" w:rsidP="000738FA">
      <w:pPr>
        <w:pStyle w:val="af7"/>
        <w:rPr>
          <w:rFonts w:ascii="Times New Roman" w:hAnsi="Times New Roman"/>
          <w:sz w:val="28"/>
          <w:szCs w:val="28"/>
        </w:rPr>
      </w:pPr>
      <w:r w:rsidRPr="000738FA">
        <w:rPr>
          <w:rFonts w:ascii="Times New Roman" w:hAnsi="Times New Roman"/>
          <w:sz w:val="28"/>
          <w:szCs w:val="28"/>
        </w:rPr>
        <w:t>Предлагаемая система должна обладать удобным интерфейсом, поддержкой реальных уведомлений и календарным отображением задач. Она будет включать функционал управления пользователями, назначение ролей, гибкую настройку статусов задач и экспорт статистики. Таким образом, проектируемое решение позволит компании повысить внутреннюю производительность, снизить затраты на сопровождение сторонних систем и адаптировать инструмент под реальные потребности предприятия</w:t>
      </w:r>
      <w:r w:rsidR="00A14147">
        <w:rPr>
          <w:rFonts w:ascii="Times New Roman" w:hAnsi="Times New Roman"/>
          <w:sz w:val="28"/>
          <w:szCs w:val="28"/>
        </w:rPr>
        <w:t>.</w:t>
      </w:r>
    </w:p>
    <w:p w14:paraId="3FA42451" w14:textId="051259AA" w:rsidR="00A14147" w:rsidRDefault="00A14147" w:rsidP="000738FA">
      <w:pPr>
        <w:pStyle w:val="af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A14147">
        <w:rPr>
          <w:rFonts w:ascii="Times New Roman" w:hAnsi="Times New Roman"/>
          <w:sz w:val="28"/>
          <w:szCs w:val="28"/>
        </w:rPr>
        <w:t xml:space="preserve"> входным данным относятся сведения, вводимые пользователями</w:t>
      </w:r>
      <w:r>
        <w:rPr>
          <w:rFonts w:ascii="Times New Roman" w:hAnsi="Times New Roman"/>
          <w:sz w:val="28"/>
          <w:szCs w:val="28"/>
        </w:rPr>
        <w:t xml:space="preserve">, т.е. </w:t>
      </w:r>
      <w:r w:rsidRPr="00A14147">
        <w:rPr>
          <w:rFonts w:ascii="Times New Roman" w:hAnsi="Times New Roman"/>
          <w:sz w:val="28"/>
          <w:szCs w:val="28"/>
        </w:rPr>
        <w:t xml:space="preserve"> регистрационные данные, параметры создаваемых задач — название, описание, исполнитель, срок выполнения, а также изменения статусов</w:t>
      </w:r>
      <w:r w:rsidR="000738FA" w:rsidRPr="000738FA">
        <w:rPr>
          <w:rFonts w:ascii="Times New Roman" w:hAnsi="Times New Roman"/>
          <w:sz w:val="28"/>
          <w:szCs w:val="28"/>
        </w:rPr>
        <w:t>.</w:t>
      </w:r>
    </w:p>
    <w:p w14:paraId="3687D260" w14:textId="18C001EE" w:rsidR="00A14147" w:rsidRDefault="00A14147" w:rsidP="000738FA">
      <w:pPr>
        <w:pStyle w:val="af7"/>
        <w:rPr>
          <w:rFonts w:ascii="Times New Roman" w:hAnsi="Times New Roman"/>
          <w:sz w:val="28"/>
          <w:szCs w:val="28"/>
        </w:rPr>
      </w:pPr>
      <w:r>
        <w:rPr>
          <w:rFonts w:ascii="Times New Roman" w:eastAsiaTheme="minorHAnsi" w:hAnsi="Times New Roman" w:cstheme="minorBidi"/>
          <w:sz w:val="28"/>
          <w:lang w:eastAsia="en-US"/>
        </w:rPr>
        <w:lastRenderedPageBreak/>
        <w:t>К</w:t>
      </w:r>
      <w:r w:rsidRPr="00A14147">
        <w:rPr>
          <w:rFonts w:ascii="Times New Roman" w:hAnsi="Times New Roman"/>
          <w:sz w:val="28"/>
          <w:szCs w:val="28"/>
        </w:rPr>
        <w:t xml:space="preserve"> выходным данным относятся результаты обработки информации системой</w:t>
      </w:r>
      <w:r>
        <w:rPr>
          <w:rFonts w:ascii="Times New Roman" w:hAnsi="Times New Roman"/>
          <w:sz w:val="28"/>
          <w:szCs w:val="28"/>
        </w:rPr>
        <w:t>,</w:t>
      </w:r>
      <w:r w:rsidRPr="00A14147">
        <w:rPr>
          <w:rFonts w:ascii="Times New Roman" w:hAnsi="Times New Roman"/>
          <w:sz w:val="28"/>
          <w:szCs w:val="28"/>
        </w:rPr>
        <w:t xml:space="preserve"> уведомления о создании и изменении задач, статусы выполнения, отчёты, статистика и экспорт данных в формате CSV, а также календарное представление задач.</w:t>
      </w:r>
    </w:p>
    <w:p w14:paraId="4B3FBCF8" w14:textId="766FB536" w:rsidR="00257C87" w:rsidRPr="00257C87" w:rsidRDefault="00257C87" w:rsidP="000738FA">
      <w:pPr>
        <w:pStyle w:val="af7"/>
      </w:pPr>
      <w:r w:rsidRPr="00257C87">
        <w:t xml:space="preserve"> </w:t>
      </w:r>
    </w:p>
    <w:p w14:paraId="6741619D" w14:textId="77777777" w:rsidR="00257C87" w:rsidRDefault="00257C87" w:rsidP="00257C87">
      <w:pPr>
        <w:ind w:right="283"/>
        <w:rPr>
          <w:lang w:eastAsia="ru-RU"/>
        </w:rPr>
      </w:pPr>
    </w:p>
    <w:p w14:paraId="524AB6F9" w14:textId="77777777" w:rsidR="00257C87" w:rsidRDefault="00257C87" w:rsidP="00257C87">
      <w:pPr>
        <w:spacing w:after="200" w:line="276" w:lineRule="auto"/>
        <w:ind w:left="0" w:right="283"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175A60BA" w14:textId="406E9943" w:rsidR="00257C87" w:rsidRDefault="00DA14C1" w:rsidP="00257C87">
      <w:pPr>
        <w:pStyle w:val="10"/>
        <w:numPr>
          <w:ilvl w:val="0"/>
          <w:numId w:val="5"/>
        </w:numPr>
        <w:ind w:hanging="145"/>
      </w:pPr>
      <w:bookmarkStart w:id="2" w:name="_Toc209871209"/>
      <w:r>
        <w:lastRenderedPageBreak/>
        <w:t>Характеристика предприятия</w:t>
      </w:r>
      <w:bookmarkEnd w:id="2"/>
    </w:p>
    <w:p w14:paraId="729B67D6" w14:textId="3CD24652" w:rsidR="005E40A4" w:rsidRPr="005E40A4" w:rsidRDefault="005E40A4" w:rsidP="005E40A4">
      <w:r w:rsidRPr="005E40A4">
        <w:t>Компания ООО «Джи Эм Трейд» — это динамично развивающаяся организация, специализирующаяся на анализе и мониторинге рынка. Основное направление деятельности предприятия — сбор, обработка и предоставление данных о компаниях, товарных позициях и их характеристиках. Это позволяет клиентам принимать обоснованные бизнес-решения на основе достоверной и актуальной информации. Компания работает в нескольких направлениях: исследование и анализ рыночной ситуации, предоставление клиентам инструментов для управления характеристиками товаров и компаний, а также разработка решений для интеграции и управления данными.</w:t>
      </w:r>
    </w:p>
    <w:p w14:paraId="4EEB700F" w14:textId="77777777" w:rsidR="005E40A4" w:rsidRPr="005E40A4" w:rsidRDefault="005E40A4" w:rsidP="005E40A4">
      <w:pPr>
        <w:rPr>
          <w:lang w:eastAsia="ru-RU"/>
        </w:rPr>
      </w:pPr>
      <w:r w:rsidRPr="005E40A4">
        <w:rPr>
          <w:lang w:eastAsia="ru-RU"/>
        </w:rPr>
        <w:t>ООО «Джи Эм Трейд» ведёт деятельность с 2013 года в Оренбурге и специализируется на разработке компьютерного программного обеспечения. Управляющим директором с мая 2025 года является Антон Олегович Сухоручкин, который также выступает единственным учредителем компании с долей участия 100 %. Такая структура указывает на высокую концентрацию контроля в управлении.</w:t>
      </w:r>
    </w:p>
    <w:p w14:paraId="3936CED5" w14:textId="77777777" w:rsidR="005E40A4" w:rsidRPr="005E40A4" w:rsidRDefault="005E40A4" w:rsidP="005E40A4">
      <w:pPr>
        <w:rPr>
          <w:lang w:eastAsia="ru-RU"/>
        </w:rPr>
      </w:pPr>
      <w:r w:rsidRPr="005E40A4">
        <w:rPr>
          <w:lang w:eastAsia="ru-RU"/>
        </w:rPr>
        <w:t>Численность сотрудников компании постепенно увеличивается: от 1 человека в 2020 году до 34 сотрудников в 2024 году, что отражает стабильное расширение бизнеса. Дополнительно у компании зарегистрирован один товарный знак, свидетельствующий о защите интеллектуальной собственности.</w:t>
      </w:r>
    </w:p>
    <w:p w14:paraId="06A9A3FD" w14:textId="77777777" w:rsidR="005E40A4" w:rsidRPr="005E40A4" w:rsidRDefault="005E40A4" w:rsidP="005E40A4">
      <w:pPr>
        <w:rPr>
          <w:lang w:eastAsia="ru-RU"/>
        </w:rPr>
      </w:pPr>
      <w:r w:rsidRPr="005E40A4">
        <w:rPr>
          <w:lang w:eastAsia="ru-RU"/>
        </w:rPr>
        <w:t>Финансовые показатели ООО «Джи Эм Трейд» демонстрируют рост выручки с 35,5 млн рублей в 2023 году до 48,8 млн рублей в 2024 году. Однако при этом чистая прибыль снизилась с 2 млн рублей до 1,2 млн рублей. Рентабельность по чистой прибыли составила 2 %, что ниже среднего уровня по отрасли. Финансовая устойчивость предприятия оценивается как низкая: коэффициент автономии отрицательный (-0,89), обеспеченность собственными средствами — (-1,02), что указывает на зависимость от заёмного капитала. Ликвидность предприятия находится на грани допустимого уровня (0,94), при этом абсолютная ликвидность минимальна (0,01).</w:t>
      </w:r>
    </w:p>
    <w:p w14:paraId="3504D5E3" w14:textId="77777777" w:rsidR="005E40A4" w:rsidRPr="005E40A4" w:rsidRDefault="005E40A4" w:rsidP="005E40A4">
      <w:pPr>
        <w:rPr>
          <w:lang w:eastAsia="ru-RU"/>
        </w:rPr>
      </w:pPr>
      <w:r w:rsidRPr="005E40A4">
        <w:rPr>
          <w:lang w:eastAsia="ru-RU"/>
        </w:rPr>
        <w:t>Организационная структура компании включает руководство, финансовый отдел, IT-отдел, а также отдел продаж и маркетинга. В руководство входят генеральный директор и финансовый директор. Финансовый отдел представлен специалистами по обработке данных и экспертами по рыночному анализу. IT-отдел состоит из разработчиков программного обеспечения, администраторов баз данных и специалистов DevOps. В отделе продаж и маркетинга работают менеджеры по работе с клиентами и специалисты по продвижению услуг.</w:t>
      </w:r>
    </w:p>
    <w:p w14:paraId="7D476B7A" w14:textId="158E290E" w:rsidR="008D6529" w:rsidRPr="008D6529" w:rsidRDefault="008D6529" w:rsidP="005E40A4">
      <w:pPr>
        <w:rPr>
          <w:lang w:eastAsia="ru-RU"/>
        </w:rPr>
      </w:pPr>
      <w:r w:rsidRPr="008D6529">
        <w:rPr>
          <w:noProof/>
          <w:lang w:val="en-US"/>
        </w:rPr>
        <w:lastRenderedPageBreak/>
        <w:drawing>
          <wp:inline distT="0" distB="0" distL="0" distR="0" wp14:anchorId="660F8AA9" wp14:editId="4510B36E">
            <wp:extent cx="5810250" cy="7000875"/>
            <wp:effectExtent l="0" t="0" r="0" b="9525"/>
            <wp:docPr id="318361100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331B7" w14:textId="77777777" w:rsidR="008D6529" w:rsidRPr="008D6529" w:rsidRDefault="008D6529" w:rsidP="008D6529">
      <w:pPr>
        <w:rPr>
          <w:lang w:eastAsia="ru-RU"/>
        </w:rPr>
      </w:pPr>
      <w:r w:rsidRPr="008D6529">
        <w:rPr>
          <w:lang w:eastAsia="ru-RU"/>
        </w:rPr>
        <w:t xml:space="preserve">Рисунок 1 – Структура компании </w:t>
      </w:r>
    </w:p>
    <w:p w14:paraId="013D7320" w14:textId="6172D9BA" w:rsidR="00257C87" w:rsidRDefault="00257C87" w:rsidP="002B36BF">
      <w:pPr>
        <w:rPr>
          <w:lang w:eastAsia="ru-RU"/>
        </w:rPr>
      </w:pPr>
    </w:p>
    <w:p w14:paraId="77868BE7" w14:textId="168C0665" w:rsidR="008664B4" w:rsidRDefault="00257C87" w:rsidP="008664B4">
      <w:pPr>
        <w:pStyle w:val="10"/>
        <w:numPr>
          <w:ilvl w:val="0"/>
          <w:numId w:val="5"/>
        </w:numPr>
        <w:ind w:hanging="141"/>
      </w:pPr>
      <w:r>
        <w:rPr>
          <w:lang w:eastAsia="ru-RU"/>
        </w:rPr>
        <w:br w:type="page"/>
      </w:r>
      <w:bookmarkStart w:id="3" w:name="_Toc209871210"/>
      <w:r w:rsidR="008D6529">
        <w:lastRenderedPageBreak/>
        <w:t>Техническое задание</w:t>
      </w:r>
      <w:bookmarkEnd w:id="3"/>
    </w:p>
    <w:p w14:paraId="70F9DA0F" w14:textId="32574F61" w:rsidR="008D6529" w:rsidRPr="00A768AF" w:rsidRDefault="008D6529" w:rsidP="008D6529">
      <w:r w:rsidRPr="008D6529">
        <w:t>Веб-приложение для управления задачами и мониторинга статусов выполнения задач сотрудниками.</w:t>
      </w:r>
      <w:r w:rsidR="00A768AF" w:rsidRPr="00A768AF">
        <w:t xml:space="preserve"> Разработка ведется на основании поручения руководства предприятия с целью оптимизации процессов постановки и выполнения задач сотрудниками.</w:t>
      </w:r>
    </w:p>
    <w:p w14:paraId="3AF93AD5" w14:textId="77777777" w:rsidR="00BD1293" w:rsidRDefault="00BD1293" w:rsidP="00BD1293">
      <w:r>
        <w:t>Полное наименование: Веб-приложение для управления задачами и мониторинга статусов выполнения задач сотрудников.</w:t>
      </w:r>
    </w:p>
    <w:p w14:paraId="2517B643" w14:textId="01DE3253" w:rsidR="00BD1293" w:rsidRPr="008D6529" w:rsidRDefault="00BD1293" w:rsidP="00BD1293">
      <w:r>
        <w:t>Условное обозначение: Система «</w:t>
      </w:r>
      <w:r>
        <w:rPr>
          <w:lang w:val="en-US"/>
        </w:rPr>
        <w:t>BananaTasks</w:t>
      </w:r>
      <w:r>
        <w:t>».</w:t>
      </w:r>
    </w:p>
    <w:p w14:paraId="3C2F6CEE" w14:textId="77777777" w:rsidR="008D6529" w:rsidRPr="00562E7E" w:rsidRDefault="008D6529" w:rsidP="008D6529">
      <w:r w:rsidRPr="008D6529">
        <w:t>Система позволит руководителям, в удобной форме выставлять новые задачи для менеджеров, и следить за их выполнением.</w:t>
      </w:r>
    </w:p>
    <w:p w14:paraId="03163F3B" w14:textId="7B62C16B" w:rsidR="00A768AF" w:rsidRPr="00A768AF" w:rsidRDefault="00A768AF" w:rsidP="00A768AF">
      <w:r>
        <w:t>Начало разработки: 01.</w:t>
      </w:r>
      <w:r w:rsidRPr="00A768AF">
        <w:t>09</w:t>
      </w:r>
      <w:r>
        <w:t>.2025 г.</w:t>
      </w:r>
    </w:p>
    <w:p w14:paraId="6FCE5B65" w14:textId="146A3F22" w:rsidR="00A768AF" w:rsidRPr="00A768AF" w:rsidRDefault="00A768AF" w:rsidP="00A768AF">
      <w:r>
        <w:t xml:space="preserve">Завершение разработки и ввод в опытную эксплуатацию: </w:t>
      </w:r>
      <w:r w:rsidRPr="00A768AF">
        <w:t>2</w:t>
      </w:r>
      <w:r w:rsidR="00A46B4A">
        <w:t>9</w:t>
      </w:r>
      <w:r>
        <w:t>.</w:t>
      </w:r>
      <w:r w:rsidRPr="00A768AF">
        <w:t>09</w:t>
      </w:r>
      <w:r>
        <w:t>.202</w:t>
      </w:r>
      <w:r w:rsidRPr="009632D2">
        <w:t>5</w:t>
      </w:r>
      <w:r>
        <w:t xml:space="preserve"> г.</w:t>
      </w:r>
    </w:p>
    <w:p w14:paraId="0272CD7E" w14:textId="77777777" w:rsidR="008D6529" w:rsidRPr="008D6529" w:rsidRDefault="008D6529" w:rsidP="008D6529">
      <w:r w:rsidRPr="008D6529">
        <w:t>Функции:</w:t>
      </w:r>
    </w:p>
    <w:p w14:paraId="094204E3" w14:textId="13F3459B" w:rsidR="008D6529" w:rsidRPr="008D6529" w:rsidRDefault="000C15E6" w:rsidP="000C15E6">
      <w:pPr>
        <w:numPr>
          <w:ilvl w:val="0"/>
          <w:numId w:val="39"/>
        </w:numPr>
        <w:ind w:left="709" w:hanging="425"/>
      </w:pPr>
      <w:r>
        <w:rPr>
          <w:lang w:val="en-US"/>
        </w:rPr>
        <w:t>c</w:t>
      </w:r>
      <w:r>
        <w:t>оздавать и редактировать задачи</w:t>
      </w:r>
      <w:r>
        <w:rPr>
          <w:lang w:val="en-US"/>
        </w:rPr>
        <w:t>;</w:t>
      </w:r>
    </w:p>
    <w:p w14:paraId="44C22F17" w14:textId="41BB7BCF" w:rsidR="008D6529" w:rsidRPr="008D6529" w:rsidRDefault="000C15E6" w:rsidP="000C15E6">
      <w:pPr>
        <w:numPr>
          <w:ilvl w:val="0"/>
          <w:numId w:val="39"/>
        </w:numPr>
        <w:ind w:left="709" w:hanging="425"/>
      </w:pPr>
      <w:r>
        <w:t>н</w:t>
      </w:r>
      <w:r w:rsidR="008D6529" w:rsidRPr="008D6529">
        <w:t>азначать исполн</w:t>
      </w:r>
      <w:r>
        <w:t>ителей и устанавливать дедлайны;</w:t>
      </w:r>
    </w:p>
    <w:p w14:paraId="68955FC8" w14:textId="3C8E950F" w:rsidR="008D6529" w:rsidRPr="008D6529" w:rsidRDefault="000C15E6" w:rsidP="000C15E6">
      <w:pPr>
        <w:numPr>
          <w:ilvl w:val="0"/>
          <w:numId w:val="39"/>
        </w:numPr>
        <w:ind w:left="709" w:hanging="425"/>
      </w:pPr>
      <w:r>
        <w:t>о</w:t>
      </w:r>
      <w:r w:rsidR="008D6529" w:rsidRPr="008D6529">
        <w:t>тсл</w:t>
      </w:r>
      <w:r>
        <w:t>еживать статус выполнения задач;</w:t>
      </w:r>
    </w:p>
    <w:p w14:paraId="458875CA" w14:textId="2BF9743E" w:rsidR="008D6529" w:rsidRPr="008D6529" w:rsidRDefault="000C15E6" w:rsidP="000C15E6">
      <w:pPr>
        <w:numPr>
          <w:ilvl w:val="0"/>
          <w:numId w:val="39"/>
        </w:numPr>
        <w:ind w:left="709" w:hanging="425"/>
      </w:pPr>
      <w:r>
        <w:t>п</w:t>
      </w:r>
      <w:r w:rsidR="008D6529" w:rsidRPr="008D6529">
        <w:t>олучать уведомления в реальном времени о прогрессе (например, о выполнении задачи, задача пр</w:t>
      </w:r>
      <w:r>
        <w:t>осрочена, все задачи выполнены);</w:t>
      </w:r>
    </w:p>
    <w:p w14:paraId="1F1BA312" w14:textId="25F47B8B" w:rsidR="008D6529" w:rsidRPr="008D6529" w:rsidRDefault="000C15E6" w:rsidP="000C15E6">
      <w:pPr>
        <w:numPr>
          <w:ilvl w:val="0"/>
          <w:numId w:val="39"/>
        </w:numPr>
        <w:ind w:left="709" w:hanging="425"/>
      </w:pPr>
      <w:r>
        <w:t>о</w:t>
      </w:r>
      <w:r w:rsidR="008D6529" w:rsidRPr="008D6529">
        <w:t xml:space="preserve">тображать задачи в календарной форме. </w:t>
      </w:r>
    </w:p>
    <w:p w14:paraId="024BB778" w14:textId="77777777" w:rsidR="008D6529" w:rsidRPr="008D6529" w:rsidRDefault="008D6529" w:rsidP="008D6529">
      <w:r w:rsidRPr="008D6529">
        <w:t>Разработанное веб-приложение позволяет систематизировать задачи менеджеров, обеспечить контроль сроков выполнения и прозрачность рабочих процессов. Благодаря календарю и оповещению в реальном времени снижается количество просроченных задач, ускоряется обмен информацией, что повышает эффективность работников.</w:t>
      </w:r>
    </w:p>
    <w:p w14:paraId="2DCA2679" w14:textId="77777777" w:rsidR="008D6529" w:rsidRDefault="008D6529" w:rsidP="008D6529">
      <w:r w:rsidRPr="008D6529">
        <w:t xml:space="preserve">До сих пор сотрудники используют </w:t>
      </w:r>
      <w:r w:rsidRPr="008D6529">
        <w:rPr>
          <w:lang w:val="en-US"/>
        </w:rPr>
        <w:t>Bitrix</w:t>
      </w:r>
      <w:r w:rsidRPr="008D6529">
        <w:t xml:space="preserve">, его использование для компании является избыточным и экономически нецелесообразным. Система включает </w:t>
      </w:r>
      <w:r w:rsidRPr="008D6529">
        <w:rPr>
          <w:lang w:val="en-US"/>
        </w:rPr>
        <w:t>CRM</w:t>
      </w:r>
      <w:r w:rsidRPr="008D6529">
        <w:t>, телефонию и множество модулей, которые не принимаются в деятельности предприятия, однако увеличивают сложность освоения и стоимость. В то время как разработка специализированного веб-приложения позволяет учесть конкретные потребности компании, минимизировать стоимость владения и повысить удобство использования для сотрудников.</w:t>
      </w:r>
    </w:p>
    <w:p w14:paraId="00556A97" w14:textId="25DB0349" w:rsidR="0065212A" w:rsidRPr="0065212A" w:rsidRDefault="0065212A" w:rsidP="008D6529">
      <w:r>
        <w:t>О</w:t>
      </w:r>
      <w:r w:rsidRPr="0065212A">
        <w:t>птимизация процесса постановки задач менеджерам и контроля их исполнения</w:t>
      </w:r>
      <w:r>
        <w:t xml:space="preserve"> и </w:t>
      </w:r>
      <w:r w:rsidRPr="0065212A">
        <w:t>снижение количества просроченных задач</w:t>
      </w:r>
      <w:r>
        <w:t xml:space="preserve"> являются главными целями создания системы.</w:t>
      </w:r>
    </w:p>
    <w:p w14:paraId="3F32CC6C" w14:textId="70CECA7C" w:rsidR="008D6529" w:rsidRPr="008D6529" w:rsidRDefault="008D6529" w:rsidP="008D6529">
      <w:r w:rsidRPr="008D6529">
        <w:t xml:space="preserve">Кейсы </w:t>
      </w:r>
      <w:r w:rsidR="00A22C4C">
        <w:t>возможные на сайте представлены ниже.</w:t>
      </w:r>
    </w:p>
    <w:p w14:paraId="15F78C85" w14:textId="4E4772C9" w:rsidR="008D6529" w:rsidRPr="008D6529" w:rsidRDefault="000C15E6" w:rsidP="000C15E6">
      <w:pPr>
        <w:numPr>
          <w:ilvl w:val="0"/>
          <w:numId w:val="38"/>
        </w:numPr>
        <w:ind w:left="709" w:hanging="425"/>
      </w:pPr>
      <w:r>
        <w:t>р</w:t>
      </w:r>
      <w:r w:rsidR="008D6529" w:rsidRPr="008D6529">
        <w:t>егистрация</w:t>
      </w:r>
      <w:r w:rsidR="00A22C4C">
        <w:t>: х</w:t>
      </w:r>
      <w:r w:rsidR="008D6529" w:rsidRPr="008D6529">
        <w:t>эшируем пароль, создаем пользователя, назначаем роль</w:t>
      </w:r>
      <w:r>
        <w:t>;</w:t>
      </w:r>
    </w:p>
    <w:p w14:paraId="43FDC269" w14:textId="1CD5C64E" w:rsidR="008D6529" w:rsidRPr="008D6529" w:rsidRDefault="000C15E6" w:rsidP="000C15E6">
      <w:pPr>
        <w:numPr>
          <w:ilvl w:val="0"/>
          <w:numId w:val="38"/>
        </w:numPr>
        <w:ind w:left="709" w:hanging="425"/>
      </w:pPr>
      <w:r>
        <w:t>а</w:t>
      </w:r>
      <w:r w:rsidR="008D6529" w:rsidRPr="008D6529">
        <w:t>вторизация</w:t>
      </w:r>
      <w:r w:rsidR="00A22C4C">
        <w:t>: с</w:t>
      </w:r>
      <w:r w:rsidR="008D6529" w:rsidRPr="008D6529">
        <w:t xml:space="preserve">веряем пароли, выдаем </w:t>
      </w:r>
      <w:r w:rsidR="008D6529" w:rsidRPr="00A22C4C">
        <w:rPr>
          <w:lang w:val="en-US"/>
        </w:rPr>
        <w:t>jwt</w:t>
      </w:r>
      <w:r w:rsidR="008D6529" w:rsidRPr="008D6529">
        <w:t xml:space="preserve"> и </w:t>
      </w:r>
      <w:r w:rsidR="008D6529" w:rsidRPr="00A22C4C">
        <w:rPr>
          <w:lang w:val="en-US"/>
        </w:rPr>
        <w:t>refresh</w:t>
      </w:r>
      <w:r w:rsidR="008D6529" w:rsidRPr="008D6529">
        <w:t xml:space="preserve"> токен, создаем запись в </w:t>
      </w:r>
      <w:r w:rsidR="008D6529" w:rsidRPr="00A22C4C">
        <w:rPr>
          <w:lang w:val="en-US"/>
        </w:rPr>
        <w:t>refresh</w:t>
      </w:r>
      <w:r w:rsidR="008D6529" w:rsidRPr="008D6529">
        <w:t>_</w:t>
      </w:r>
      <w:r w:rsidR="008D6529" w:rsidRPr="00A22C4C">
        <w:rPr>
          <w:lang w:val="en-US"/>
        </w:rPr>
        <w:t>tokens</w:t>
      </w:r>
      <w:r>
        <w:t>;</w:t>
      </w:r>
    </w:p>
    <w:p w14:paraId="2932FEDA" w14:textId="1591B40A" w:rsidR="008D6529" w:rsidRPr="008D6529" w:rsidRDefault="000C15E6" w:rsidP="000C15E6">
      <w:pPr>
        <w:numPr>
          <w:ilvl w:val="0"/>
          <w:numId w:val="38"/>
        </w:numPr>
        <w:ind w:left="709" w:hanging="425"/>
      </w:pPr>
      <w:r>
        <w:t>у</w:t>
      </w:r>
      <w:r w:rsidR="008D6529" w:rsidRPr="008D6529">
        <w:t>правление пользователями</w:t>
      </w:r>
      <w:r w:rsidR="00A22C4C">
        <w:t>: п</w:t>
      </w:r>
      <w:r w:rsidR="008D6529" w:rsidRPr="008D6529">
        <w:t xml:space="preserve">олучение всех пользователей. Изменение роли, создаем </w:t>
      </w:r>
      <w:r w:rsidR="008D6529" w:rsidRPr="00A22C4C">
        <w:rPr>
          <w:lang w:val="en-US"/>
        </w:rPr>
        <w:t>notifications</w:t>
      </w:r>
      <w:r>
        <w:t>;</w:t>
      </w:r>
    </w:p>
    <w:p w14:paraId="3BAE77E9" w14:textId="43CA6DAC" w:rsidR="008D6529" w:rsidRPr="008D6529" w:rsidRDefault="000C15E6" w:rsidP="000C15E6">
      <w:pPr>
        <w:numPr>
          <w:ilvl w:val="0"/>
          <w:numId w:val="38"/>
        </w:numPr>
        <w:ind w:left="709" w:hanging="425"/>
      </w:pPr>
      <w:r>
        <w:lastRenderedPageBreak/>
        <w:t>с</w:t>
      </w:r>
      <w:r w:rsidR="008D6529" w:rsidRPr="008D6529">
        <w:t>оздание задачи</w:t>
      </w:r>
      <w:r w:rsidR="00A22C4C">
        <w:t>: с</w:t>
      </w:r>
      <w:r w:rsidR="008D6529" w:rsidRPr="008D6529">
        <w:t xml:space="preserve">оздание задачи, создание уведомления, публикация через </w:t>
      </w:r>
      <w:r w:rsidR="008D6529" w:rsidRPr="00A22C4C">
        <w:rPr>
          <w:lang w:val="en-US"/>
        </w:rPr>
        <w:t>websocket</w:t>
      </w:r>
      <w:r>
        <w:t>;</w:t>
      </w:r>
    </w:p>
    <w:p w14:paraId="030C64E2" w14:textId="1676AABD" w:rsidR="008D6529" w:rsidRPr="008D6529" w:rsidRDefault="000C15E6" w:rsidP="000C15E6">
      <w:pPr>
        <w:numPr>
          <w:ilvl w:val="0"/>
          <w:numId w:val="38"/>
        </w:numPr>
        <w:ind w:left="709" w:hanging="425"/>
      </w:pPr>
      <w:r>
        <w:t>р</w:t>
      </w:r>
      <w:r w:rsidR="008D6529" w:rsidRPr="008D6529">
        <w:t>едактирование задачи</w:t>
      </w:r>
      <w:r w:rsidR="00A22C4C">
        <w:t>: и</w:t>
      </w:r>
      <w:r w:rsidR="008D6529" w:rsidRPr="008D6529">
        <w:t>зменение описания, названия, дедлайна</w:t>
      </w:r>
      <w:r>
        <w:t>;</w:t>
      </w:r>
    </w:p>
    <w:p w14:paraId="08874E72" w14:textId="1161C532" w:rsidR="008D6529" w:rsidRPr="008D6529" w:rsidRDefault="000C15E6" w:rsidP="000C15E6">
      <w:pPr>
        <w:numPr>
          <w:ilvl w:val="0"/>
          <w:numId w:val="38"/>
        </w:numPr>
        <w:ind w:left="709" w:hanging="425"/>
      </w:pPr>
      <w:r>
        <w:t>и</w:t>
      </w:r>
      <w:r w:rsidR="008D6529" w:rsidRPr="008D6529">
        <w:t>зменения статуса задачи</w:t>
      </w:r>
      <w:r w:rsidR="00A22C4C">
        <w:t>: и</w:t>
      </w:r>
      <w:r w:rsidR="008D6529" w:rsidRPr="008D6529">
        <w:t xml:space="preserve">зменения статуса, создание уведомления в бд для менеджера, публикация в </w:t>
      </w:r>
      <w:r w:rsidR="008D6529" w:rsidRPr="00A22C4C">
        <w:rPr>
          <w:lang w:val="en-US"/>
        </w:rPr>
        <w:t>websocket</w:t>
      </w:r>
      <w:r>
        <w:t>;</w:t>
      </w:r>
      <w:r w:rsidR="00A22C4C">
        <w:t xml:space="preserve"> </w:t>
      </w:r>
    </w:p>
    <w:p w14:paraId="2C7120BF" w14:textId="3888F930" w:rsidR="008D6529" w:rsidRPr="008D6529" w:rsidRDefault="000C15E6" w:rsidP="000C15E6">
      <w:pPr>
        <w:numPr>
          <w:ilvl w:val="0"/>
          <w:numId w:val="38"/>
        </w:numPr>
        <w:ind w:left="709" w:hanging="425"/>
      </w:pPr>
      <w:r>
        <w:t>у</w:t>
      </w:r>
      <w:r w:rsidR="008D6529" w:rsidRPr="008D6529">
        <w:t>даление задачи</w:t>
      </w:r>
      <w:r>
        <w:t>;</w:t>
      </w:r>
    </w:p>
    <w:p w14:paraId="0B02175B" w14:textId="6934539F" w:rsidR="008D6529" w:rsidRPr="008D6529" w:rsidRDefault="000C15E6" w:rsidP="000C15E6">
      <w:pPr>
        <w:numPr>
          <w:ilvl w:val="0"/>
          <w:numId w:val="38"/>
        </w:numPr>
        <w:ind w:left="709" w:hanging="425"/>
      </w:pPr>
      <w:r>
        <w:t>п</w:t>
      </w:r>
      <w:r w:rsidR="008D6529" w:rsidRPr="008D6529">
        <w:t>росмотр всех задач, руководителем</w:t>
      </w:r>
      <w:r>
        <w:t>;</w:t>
      </w:r>
    </w:p>
    <w:p w14:paraId="6A46BAF9" w14:textId="16F06067" w:rsidR="008D6529" w:rsidRPr="008D6529" w:rsidRDefault="000C15E6" w:rsidP="000C15E6">
      <w:pPr>
        <w:numPr>
          <w:ilvl w:val="0"/>
          <w:numId w:val="38"/>
        </w:numPr>
        <w:ind w:left="709" w:hanging="425"/>
      </w:pPr>
      <w:r>
        <w:t>п</w:t>
      </w:r>
      <w:r w:rsidR="008D6529" w:rsidRPr="008D6529">
        <w:t xml:space="preserve">росмотр всех задач, администратором с помощью </w:t>
      </w:r>
      <w:r w:rsidR="008D6529" w:rsidRPr="008D6529">
        <w:rPr>
          <w:lang w:val="en-US"/>
        </w:rPr>
        <w:t>elasticsearch</w:t>
      </w:r>
      <w:r w:rsidR="008D6529" w:rsidRPr="008D6529">
        <w:t>(</w:t>
      </w:r>
      <w:r w:rsidR="008D6529" w:rsidRPr="008D6529">
        <w:rPr>
          <w:lang w:val="en-US"/>
        </w:rPr>
        <w:t>user</w:t>
      </w:r>
      <w:r w:rsidR="008D6529" w:rsidRPr="008D6529">
        <w:t xml:space="preserve">, </w:t>
      </w:r>
      <w:r w:rsidR="008D6529" w:rsidRPr="008D6529">
        <w:rPr>
          <w:lang w:val="en-US"/>
        </w:rPr>
        <w:t>name</w:t>
      </w:r>
      <w:r w:rsidR="008D6529" w:rsidRPr="008D6529">
        <w:t>, дедлайн)</w:t>
      </w:r>
      <w:r>
        <w:t>;</w:t>
      </w:r>
    </w:p>
    <w:p w14:paraId="367FD626" w14:textId="1D4325E6" w:rsidR="008D6529" w:rsidRPr="008D6529" w:rsidRDefault="008D6529" w:rsidP="000C15E6">
      <w:pPr>
        <w:numPr>
          <w:ilvl w:val="0"/>
          <w:numId w:val="38"/>
        </w:numPr>
        <w:ind w:left="709" w:hanging="425"/>
      </w:pPr>
      <w:r>
        <w:t xml:space="preserve"> </w:t>
      </w:r>
      <w:r w:rsidR="000C15E6">
        <w:t>п</w:t>
      </w:r>
      <w:r w:rsidRPr="008D6529">
        <w:t>росмотр всех задач</w:t>
      </w:r>
      <w:r w:rsidR="000C15E6">
        <w:t>, которые прендалежат менеджеру;</w:t>
      </w:r>
      <w:r w:rsidRPr="008D6529">
        <w:t xml:space="preserve"> </w:t>
      </w:r>
    </w:p>
    <w:p w14:paraId="614734A9" w14:textId="55234888" w:rsidR="008D6529" w:rsidRPr="008D6529" w:rsidRDefault="008D6529" w:rsidP="000C15E6">
      <w:pPr>
        <w:numPr>
          <w:ilvl w:val="0"/>
          <w:numId w:val="38"/>
        </w:numPr>
        <w:ind w:left="709" w:hanging="425"/>
      </w:pPr>
      <w:r>
        <w:t xml:space="preserve"> </w:t>
      </w:r>
      <w:r w:rsidR="000C15E6">
        <w:t>п</w:t>
      </w:r>
      <w:r w:rsidRPr="008D6529">
        <w:t>росмотр календаря</w:t>
      </w:r>
      <w:r w:rsidR="000C15E6">
        <w:t>;</w:t>
      </w:r>
    </w:p>
    <w:p w14:paraId="03BC34D4" w14:textId="5E170CD6" w:rsidR="008D6529" w:rsidRPr="008D6529" w:rsidRDefault="008D6529" w:rsidP="000C15E6">
      <w:pPr>
        <w:numPr>
          <w:ilvl w:val="0"/>
          <w:numId w:val="38"/>
        </w:numPr>
        <w:ind w:left="709" w:hanging="425"/>
      </w:pPr>
      <w:r>
        <w:t xml:space="preserve"> </w:t>
      </w:r>
      <w:r w:rsidR="000C15E6">
        <w:t>э</w:t>
      </w:r>
      <w:r w:rsidRPr="008D6529">
        <w:t xml:space="preserve">кспорт статистики в </w:t>
      </w:r>
      <w:r w:rsidRPr="008D6529">
        <w:rPr>
          <w:lang w:val="en-US"/>
        </w:rPr>
        <w:t>csv</w:t>
      </w:r>
      <w:r w:rsidR="000C15E6">
        <w:t>;</w:t>
      </w:r>
    </w:p>
    <w:p w14:paraId="66435F09" w14:textId="729E3D7D" w:rsidR="008D6529" w:rsidRPr="008D6529" w:rsidRDefault="008D6529" w:rsidP="000C15E6">
      <w:pPr>
        <w:numPr>
          <w:ilvl w:val="0"/>
          <w:numId w:val="38"/>
        </w:numPr>
        <w:ind w:left="709" w:hanging="425"/>
      </w:pPr>
      <w:r>
        <w:t xml:space="preserve"> </w:t>
      </w:r>
      <w:r w:rsidR="000C15E6">
        <w:t>у</w:t>
      </w:r>
      <w:r w:rsidRPr="008D6529">
        <w:t>ведомление выполняющему, что задача создана</w:t>
      </w:r>
      <w:r w:rsidR="000C15E6">
        <w:t>;</w:t>
      </w:r>
    </w:p>
    <w:p w14:paraId="41A1DB0C" w14:textId="1125C8B9" w:rsidR="008D6529" w:rsidRPr="008D6529" w:rsidRDefault="008D6529" w:rsidP="000C15E6">
      <w:pPr>
        <w:numPr>
          <w:ilvl w:val="0"/>
          <w:numId w:val="38"/>
        </w:numPr>
        <w:ind w:left="709" w:hanging="425"/>
      </w:pPr>
      <w:r>
        <w:t xml:space="preserve"> </w:t>
      </w:r>
      <w:r w:rsidR="000C15E6">
        <w:t>у</w:t>
      </w:r>
      <w:r w:rsidRPr="008D6529">
        <w:t>ведомление руководителю, что статус задачи изменен</w:t>
      </w:r>
      <w:r w:rsidR="000C15E6">
        <w:t>;</w:t>
      </w:r>
    </w:p>
    <w:p w14:paraId="795D4215" w14:textId="3B1BB99F" w:rsidR="008D6529" w:rsidRPr="008D6529" w:rsidRDefault="008D6529" w:rsidP="000C15E6">
      <w:pPr>
        <w:numPr>
          <w:ilvl w:val="0"/>
          <w:numId w:val="38"/>
        </w:numPr>
        <w:ind w:left="709" w:hanging="425"/>
      </w:pPr>
      <w:r>
        <w:t xml:space="preserve"> </w:t>
      </w:r>
      <w:r w:rsidR="000C15E6">
        <w:t>у</w:t>
      </w:r>
      <w:r w:rsidRPr="008D6529">
        <w:t>ведомление выполняющему, что дедлайн изменен</w:t>
      </w:r>
      <w:r w:rsidR="000C15E6">
        <w:t>;</w:t>
      </w:r>
    </w:p>
    <w:p w14:paraId="09BD20F5" w14:textId="22B8FC2A" w:rsidR="008D6529" w:rsidRPr="008D6529" w:rsidRDefault="008D6529" w:rsidP="000C15E6">
      <w:pPr>
        <w:numPr>
          <w:ilvl w:val="0"/>
          <w:numId w:val="38"/>
        </w:numPr>
        <w:ind w:left="709" w:hanging="425"/>
      </w:pPr>
      <w:r>
        <w:t xml:space="preserve"> </w:t>
      </w:r>
      <w:r w:rsidR="000C15E6">
        <w:t>к</w:t>
      </w:r>
      <w:r w:rsidRPr="008D6529">
        <w:t>рон, чтобы выставлять статус Просрочена, у з</w:t>
      </w:r>
      <w:r w:rsidR="000C15E6">
        <w:t>адач, которых кончился дедлайн;</w:t>
      </w:r>
    </w:p>
    <w:p w14:paraId="37A61E43" w14:textId="37FA974F" w:rsidR="008D6529" w:rsidRDefault="008D6529" w:rsidP="000C15E6">
      <w:pPr>
        <w:numPr>
          <w:ilvl w:val="0"/>
          <w:numId w:val="38"/>
        </w:numPr>
        <w:ind w:left="709" w:hanging="425"/>
      </w:pPr>
      <w:r>
        <w:t xml:space="preserve"> </w:t>
      </w:r>
      <w:r w:rsidRPr="008D6529">
        <w:rPr>
          <w:lang w:val="en-US"/>
        </w:rPr>
        <w:t>RBAC</w:t>
      </w:r>
      <w:r w:rsidRPr="008D6529">
        <w:t xml:space="preserve"> чтобы, если что изменить роль с мененджера на руководителя или наоборот.</w:t>
      </w:r>
    </w:p>
    <w:p w14:paraId="238B71D7" w14:textId="13F12792" w:rsidR="000C15E6" w:rsidRDefault="000C15E6" w:rsidP="000C15E6">
      <w:pPr>
        <w:ind w:left="-426" w:firstLine="710"/>
      </w:pPr>
      <w:r>
        <w:t xml:space="preserve">Система строится на принципе разграничения ролей, что обеспечивает гибкость и безопасность работы. В ней предусмотрены следующие категории пользователей. </w:t>
      </w:r>
    </w:p>
    <w:p w14:paraId="2587DB17" w14:textId="1BDC6879" w:rsidR="000C15E6" w:rsidRPr="000C15E6" w:rsidRDefault="000C15E6" w:rsidP="000C15E6">
      <w:pPr>
        <w:ind w:left="-426" w:firstLine="710"/>
      </w:pPr>
      <w:r w:rsidRPr="000C15E6">
        <w:rPr>
          <w:rStyle w:val="a8"/>
          <w:b w:val="0"/>
        </w:rPr>
        <w:t>Администратор</w:t>
      </w:r>
      <w:r w:rsidRPr="000C15E6">
        <w:rPr>
          <w:b/>
        </w:rPr>
        <w:t>,</w:t>
      </w:r>
      <w:r w:rsidRPr="000C15E6">
        <w:t xml:space="preserve"> который управляет пользователями, изменяет их роли, контролирует все задачи и имеет доступ к статистике.</w:t>
      </w:r>
    </w:p>
    <w:p w14:paraId="71A0B39C" w14:textId="5AD25C1D" w:rsidR="000C15E6" w:rsidRPr="000C15E6" w:rsidRDefault="000C15E6" w:rsidP="000C15E6">
      <w:pPr>
        <w:ind w:left="-426" w:firstLine="710"/>
      </w:pPr>
      <w:r w:rsidRPr="000C15E6">
        <w:rPr>
          <w:rStyle w:val="a8"/>
          <w:b w:val="0"/>
        </w:rPr>
        <w:t>Руководитель департамента</w:t>
      </w:r>
      <w:r w:rsidRPr="000C15E6">
        <w:rPr>
          <w:b/>
        </w:rPr>
        <w:t>,</w:t>
      </w:r>
      <w:r w:rsidRPr="000C15E6">
        <w:t xml:space="preserve"> формирующий задачи для сотрудников, назначающий исполнителей и отслеживающий ход выполнения.</w:t>
      </w:r>
    </w:p>
    <w:p w14:paraId="5324A2B8" w14:textId="35C014E2" w:rsidR="000C15E6" w:rsidRPr="008D6529" w:rsidRDefault="000C15E6" w:rsidP="000C15E6">
      <w:pPr>
        <w:ind w:left="-426" w:firstLine="710"/>
      </w:pPr>
      <w:r w:rsidRPr="000C15E6">
        <w:rPr>
          <w:rStyle w:val="a8"/>
          <w:b w:val="0"/>
        </w:rPr>
        <w:t>Менеджеры, разработчики и продавцы</w:t>
      </w:r>
      <w:r w:rsidRPr="000C15E6">
        <w:rPr>
          <w:b/>
        </w:rPr>
        <w:t>,</w:t>
      </w:r>
      <w:r>
        <w:t xml:space="preserve"> выступающие непосредственными исполнителями задач, которые получают уведомления о новых поручениях, изменениях дедлайнов и фиксируют прогресс выполнения.</w:t>
      </w:r>
    </w:p>
    <w:p w14:paraId="786574F7" w14:textId="0596505E" w:rsidR="00677339" w:rsidRPr="00677339" w:rsidRDefault="00677339" w:rsidP="00677339">
      <w:r w:rsidRPr="00677339">
        <w:t>Входные данные</w:t>
      </w:r>
      <w:r w:rsidR="00202F0E" w:rsidRPr="000C15E6">
        <w:t xml:space="preserve"> </w:t>
      </w:r>
      <w:r w:rsidR="00202F0E">
        <w:t>предаствлены ниже:</w:t>
      </w:r>
    </w:p>
    <w:p w14:paraId="67452E13" w14:textId="77777777" w:rsidR="00677339" w:rsidRPr="00677339" w:rsidRDefault="00677339" w:rsidP="00677339">
      <w:pPr>
        <w:numPr>
          <w:ilvl w:val="0"/>
          <w:numId w:val="26"/>
        </w:numPr>
      </w:pPr>
      <w:r w:rsidRPr="00677339">
        <w:t>регистрационные данные пользователей (ФИО, email, пароль, роль);</w:t>
      </w:r>
    </w:p>
    <w:p w14:paraId="640582F7" w14:textId="77777777" w:rsidR="00677339" w:rsidRPr="00677339" w:rsidRDefault="00677339" w:rsidP="00677339">
      <w:pPr>
        <w:numPr>
          <w:ilvl w:val="0"/>
          <w:numId w:val="26"/>
        </w:numPr>
      </w:pPr>
      <w:r w:rsidRPr="00677339">
        <w:t>учетные данные для авторизации (логин, пароль, токен);</w:t>
      </w:r>
    </w:p>
    <w:p w14:paraId="427E256E" w14:textId="77777777" w:rsidR="00677339" w:rsidRPr="00677339" w:rsidRDefault="00677339" w:rsidP="00677339">
      <w:pPr>
        <w:numPr>
          <w:ilvl w:val="0"/>
          <w:numId w:val="26"/>
        </w:numPr>
      </w:pPr>
      <w:r w:rsidRPr="00677339">
        <w:t>данные о задачах (название, описание, исполнитель, дедлайн, приоритет, статус);</w:t>
      </w:r>
    </w:p>
    <w:p w14:paraId="7C6ED5C8" w14:textId="77777777" w:rsidR="00677339" w:rsidRPr="00677339" w:rsidRDefault="00677339" w:rsidP="00677339">
      <w:pPr>
        <w:numPr>
          <w:ilvl w:val="0"/>
          <w:numId w:val="26"/>
        </w:numPr>
      </w:pPr>
      <w:r w:rsidRPr="00677339">
        <w:t>команды администратора (назначение ролей, изменение прав доступа);</w:t>
      </w:r>
    </w:p>
    <w:p w14:paraId="430C5E48" w14:textId="77777777" w:rsidR="00677339" w:rsidRPr="00677339" w:rsidRDefault="00677339" w:rsidP="00677339">
      <w:pPr>
        <w:numPr>
          <w:ilvl w:val="0"/>
          <w:numId w:val="26"/>
        </w:numPr>
      </w:pPr>
      <w:r w:rsidRPr="00677339">
        <w:t>параметры поиска и фильтрации (ФИО пользователя, название задачи, дедлайн);</w:t>
      </w:r>
    </w:p>
    <w:p w14:paraId="4C89B71D" w14:textId="77777777" w:rsidR="00677339" w:rsidRPr="00677339" w:rsidRDefault="00677339" w:rsidP="00677339">
      <w:pPr>
        <w:numPr>
          <w:ilvl w:val="0"/>
          <w:numId w:val="26"/>
        </w:numPr>
      </w:pPr>
      <w:r w:rsidRPr="00677339">
        <w:t>данные для изменения задачи (новое описание, дедлайн, статус);</w:t>
      </w:r>
    </w:p>
    <w:p w14:paraId="5A42ADE6" w14:textId="77777777" w:rsidR="00677339" w:rsidRPr="00677339" w:rsidRDefault="00677339" w:rsidP="00677339">
      <w:pPr>
        <w:numPr>
          <w:ilvl w:val="0"/>
          <w:numId w:val="26"/>
        </w:numPr>
      </w:pPr>
      <w:r w:rsidRPr="00677339">
        <w:t>команды по экспорту статистики (выбор периода, тип отчёта).</w:t>
      </w:r>
    </w:p>
    <w:p w14:paraId="4B162CA4" w14:textId="1671395A" w:rsidR="00677339" w:rsidRPr="00677339" w:rsidRDefault="00677339" w:rsidP="00677339">
      <w:pPr>
        <w:rPr>
          <w:b/>
          <w:bCs/>
        </w:rPr>
      </w:pPr>
      <w:r w:rsidRPr="00677339">
        <w:t>Выходные данные</w:t>
      </w:r>
      <w:r w:rsidR="00202F0E">
        <w:t xml:space="preserve"> выглядят так:</w:t>
      </w:r>
    </w:p>
    <w:p w14:paraId="2CBB727C" w14:textId="77777777" w:rsidR="00677339" w:rsidRPr="00677339" w:rsidRDefault="00677339" w:rsidP="00677339">
      <w:pPr>
        <w:numPr>
          <w:ilvl w:val="0"/>
          <w:numId w:val="27"/>
        </w:numPr>
      </w:pPr>
      <w:r w:rsidRPr="00677339">
        <w:t>уведомления в реальном времени (создание задачи, изменение дедлайна, изменение статуса, просрочка);</w:t>
      </w:r>
    </w:p>
    <w:p w14:paraId="2E23CFE5" w14:textId="77777777" w:rsidR="00677339" w:rsidRPr="00677339" w:rsidRDefault="00677339" w:rsidP="00677339">
      <w:pPr>
        <w:numPr>
          <w:ilvl w:val="0"/>
          <w:numId w:val="27"/>
        </w:numPr>
      </w:pPr>
      <w:r w:rsidRPr="00677339">
        <w:t>список пользователей с ролями;</w:t>
      </w:r>
    </w:p>
    <w:p w14:paraId="2EEB5DA8" w14:textId="77777777" w:rsidR="00677339" w:rsidRPr="00677339" w:rsidRDefault="00677339" w:rsidP="00677339">
      <w:pPr>
        <w:numPr>
          <w:ilvl w:val="0"/>
          <w:numId w:val="27"/>
        </w:numPr>
      </w:pPr>
      <w:r w:rsidRPr="00677339">
        <w:lastRenderedPageBreak/>
        <w:t>карточка задачи с полной информацией;</w:t>
      </w:r>
    </w:p>
    <w:p w14:paraId="1674CB3A" w14:textId="77777777" w:rsidR="00677339" w:rsidRPr="00677339" w:rsidRDefault="00677339" w:rsidP="00677339">
      <w:pPr>
        <w:numPr>
          <w:ilvl w:val="0"/>
          <w:numId w:val="27"/>
        </w:numPr>
      </w:pPr>
      <w:r w:rsidRPr="00677339">
        <w:t>персональный список задач для каждого менеджера;</w:t>
      </w:r>
    </w:p>
    <w:p w14:paraId="19A537B4" w14:textId="77777777" w:rsidR="00677339" w:rsidRPr="00677339" w:rsidRDefault="00677339" w:rsidP="00677339">
      <w:pPr>
        <w:numPr>
          <w:ilvl w:val="0"/>
          <w:numId w:val="27"/>
        </w:numPr>
      </w:pPr>
      <w:r w:rsidRPr="00677339">
        <w:t>агрегированный список задач для руководителя и администратора;</w:t>
      </w:r>
    </w:p>
    <w:p w14:paraId="7256C0BD" w14:textId="77777777" w:rsidR="00677339" w:rsidRPr="00677339" w:rsidRDefault="00677339" w:rsidP="00677339">
      <w:pPr>
        <w:numPr>
          <w:ilvl w:val="0"/>
          <w:numId w:val="27"/>
        </w:numPr>
      </w:pPr>
      <w:r w:rsidRPr="00677339">
        <w:t>календарное представление задач;</w:t>
      </w:r>
    </w:p>
    <w:p w14:paraId="052D1663" w14:textId="77777777" w:rsidR="00677339" w:rsidRPr="00677339" w:rsidRDefault="00677339" w:rsidP="00677339">
      <w:pPr>
        <w:numPr>
          <w:ilvl w:val="0"/>
          <w:numId w:val="27"/>
        </w:numPr>
      </w:pPr>
      <w:r w:rsidRPr="00677339">
        <w:t>статистические отчёты по задачам (выполненные, просроченные, активные);</w:t>
      </w:r>
    </w:p>
    <w:p w14:paraId="2541D1D1" w14:textId="341DF155" w:rsidR="008664B4" w:rsidRPr="009632D2" w:rsidRDefault="00677339" w:rsidP="00202F0E">
      <w:pPr>
        <w:numPr>
          <w:ilvl w:val="0"/>
          <w:numId w:val="27"/>
        </w:numPr>
      </w:pPr>
      <w:r w:rsidRPr="00677339">
        <w:t>экспортированные файлы в формате CSV</w:t>
      </w:r>
      <w:r w:rsidR="00202F0E">
        <w:t>.</w:t>
      </w:r>
    </w:p>
    <w:p w14:paraId="6714934A" w14:textId="296FB872" w:rsidR="00257C87" w:rsidRDefault="005A41B4" w:rsidP="00257C87">
      <w:pPr>
        <w:rPr>
          <w:lang w:eastAsia="ru-RU"/>
        </w:rPr>
      </w:pPr>
      <w:r w:rsidRPr="005A41B4">
        <w:t>В первую очередь должны быть реализованы базовые функции: регистрация и авторизация, создание и редактирование задач, назначение исполнителей, система уведомлений. После этого — функции календаря, поиска, экспорта статистики. Такая очередность позволяет быстрее ввести систему в опытную эксплуатацию и постепенно расширять функционал.</w:t>
      </w:r>
      <w:r w:rsidR="00257C87">
        <w:rPr>
          <w:lang w:eastAsia="ru-RU"/>
        </w:rPr>
        <w:br w:type="page"/>
      </w:r>
    </w:p>
    <w:p w14:paraId="5ED9B8C9" w14:textId="3B27FB64" w:rsidR="005756AF" w:rsidRDefault="005756AF" w:rsidP="005756AF">
      <w:pPr>
        <w:pStyle w:val="10"/>
        <w:numPr>
          <w:ilvl w:val="0"/>
          <w:numId w:val="5"/>
        </w:numPr>
        <w:ind w:hanging="141"/>
      </w:pPr>
      <w:bookmarkStart w:id="4" w:name="_Toc209871211"/>
      <w:r>
        <w:lastRenderedPageBreak/>
        <w:t>Информационное обеспечение</w:t>
      </w:r>
      <w:bookmarkEnd w:id="4"/>
    </w:p>
    <w:p w14:paraId="6192E4B6" w14:textId="78F2B7B8" w:rsidR="001D5D3D" w:rsidRDefault="00DE4C5C" w:rsidP="005756AF">
      <w:r w:rsidRPr="00DE4C5C">
        <w:t>Разрабатываемое веб-приложение использует реляционную базу данных PostgreSQL, в которой определены несколько ключевых сущностей. Каждая сущность представлена таблицей с набором атрибутов, а между таблицами установлены связи через внешние ключи. Такая организация данных позволяет обеспечивать целостность информации и эффективно обрабатывать пользовательские запросы.</w:t>
      </w:r>
    </w:p>
    <w:p w14:paraId="50E280BA" w14:textId="15C30133" w:rsidR="00A628CF" w:rsidRDefault="00A628CF" w:rsidP="00384A20">
      <w:pPr>
        <w:spacing w:after="240"/>
      </w:pPr>
      <w:r w:rsidRPr="00A628CF">
        <w:t xml:space="preserve">Пользователи являются центральной сущностью системы, так как именно они формируют задачи, назначают исполнителей и контролируют выполнение. Для обеспечения безопасности в таблице хранится зашифрованный пароль, а также определяется роль пользователя (администратор, </w:t>
      </w:r>
      <w:r>
        <w:t>руководитель</w:t>
      </w:r>
      <w:r w:rsidRPr="00A628CF">
        <w:t xml:space="preserve">, </w:t>
      </w:r>
      <w:r>
        <w:t>менеджер</w:t>
      </w:r>
      <w:r w:rsidRPr="00A628CF">
        <w:t>), от которой зависят его права в системе.</w:t>
      </w:r>
      <w:r w:rsidR="00384A20">
        <w:t xml:space="preserve"> Имеет связь с таблицей отделов. Таблицу можно наблюдать ниже.</w:t>
      </w:r>
      <w:r w:rsidR="00670447">
        <w:t xml:space="preserve"> </w:t>
      </w:r>
    </w:p>
    <w:p w14:paraId="07550D86" w14:textId="0F4B6BF4" w:rsidR="00A628CF" w:rsidRDefault="00A628CF" w:rsidP="005756AF">
      <w:r>
        <w:t>Таблица 1 – Структра модели пользователей</w:t>
      </w:r>
    </w:p>
    <w:tbl>
      <w:tblPr>
        <w:tblStyle w:val="af6"/>
        <w:tblW w:w="0" w:type="auto"/>
        <w:tblInd w:w="-425" w:type="dxa"/>
        <w:tblLook w:val="04A0" w:firstRow="1" w:lastRow="0" w:firstColumn="1" w:lastColumn="0" w:noHBand="0" w:noVBand="1"/>
      </w:tblPr>
      <w:tblGrid>
        <w:gridCol w:w="2442"/>
        <w:gridCol w:w="2442"/>
        <w:gridCol w:w="2443"/>
        <w:gridCol w:w="2443"/>
      </w:tblGrid>
      <w:tr w:rsidR="00A628CF" w14:paraId="1D10677C" w14:textId="77777777" w:rsidTr="00A628CF">
        <w:tc>
          <w:tcPr>
            <w:tcW w:w="2442" w:type="dxa"/>
          </w:tcPr>
          <w:p w14:paraId="12ADA19C" w14:textId="49E14952" w:rsidR="00A628CF" w:rsidRDefault="00A628CF" w:rsidP="00A628CF">
            <w:pPr>
              <w:ind w:left="0" w:firstLine="0"/>
              <w:jc w:val="center"/>
            </w:pPr>
            <w:r>
              <w:t>Идентификатор</w:t>
            </w:r>
          </w:p>
        </w:tc>
        <w:tc>
          <w:tcPr>
            <w:tcW w:w="2442" w:type="dxa"/>
          </w:tcPr>
          <w:p w14:paraId="2A1DA528" w14:textId="67D54313" w:rsidR="00A628CF" w:rsidRDefault="00A628CF" w:rsidP="00A628CF">
            <w:pPr>
              <w:ind w:left="0" w:firstLine="0"/>
              <w:jc w:val="center"/>
            </w:pPr>
            <w:r>
              <w:t>Наименование поля</w:t>
            </w:r>
          </w:p>
        </w:tc>
        <w:tc>
          <w:tcPr>
            <w:tcW w:w="2443" w:type="dxa"/>
          </w:tcPr>
          <w:p w14:paraId="4E55ADF2" w14:textId="7A7DA999" w:rsidR="00A628CF" w:rsidRDefault="00A628CF" w:rsidP="00A628CF">
            <w:pPr>
              <w:ind w:left="0" w:firstLine="0"/>
              <w:jc w:val="center"/>
            </w:pPr>
            <w:r>
              <w:t>Тип данных</w:t>
            </w:r>
          </w:p>
        </w:tc>
        <w:tc>
          <w:tcPr>
            <w:tcW w:w="2443" w:type="dxa"/>
          </w:tcPr>
          <w:p w14:paraId="47FF0284" w14:textId="009AE349" w:rsidR="00A628CF" w:rsidRDefault="00A628CF" w:rsidP="00A628CF">
            <w:pPr>
              <w:ind w:left="0" w:firstLine="0"/>
              <w:jc w:val="center"/>
            </w:pPr>
            <w:r>
              <w:t>Размер</w:t>
            </w:r>
          </w:p>
        </w:tc>
      </w:tr>
      <w:tr w:rsidR="00A628CF" w14:paraId="4FCEE513" w14:textId="77777777" w:rsidTr="00A628CF">
        <w:tc>
          <w:tcPr>
            <w:tcW w:w="2442" w:type="dxa"/>
          </w:tcPr>
          <w:p w14:paraId="205DF1DB" w14:textId="4F36F054" w:rsidR="00A628CF" w:rsidRDefault="00A628CF" w:rsidP="00A628CF">
            <w:pPr>
              <w:ind w:left="0" w:firstLine="0"/>
              <w:jc w:val="center"/>
            </w:pPr>
            <w:r>
              <w:t>1</w:t>
            </w:r>
          </w:p>
        </w:tc>
        <w:tc>
          <w:tcPr>
            <w:tcW w:w="2442" w:type="dxa"/>
          </w:tcPr>
          <w:p w14:paraId="4F1414BB" w14:textId="09AEABF9" w:rsidR="00A628CF" w:rsidRDefault="00A628CF" w:rsidP="00A628CF">
            <w:pPr>
              <w:ind w:left="0" w:firstLine="0"/>
              <w:jc w:val="center"/>
            </w:pPr>
            <w:r>
              <w:t>2</w:t>
            </w:r>
          </w:p>
        </w:tc>
        <w:tc>
          <w:tcPr>
            <w:tcW w:w="2443" w:type="dxa"/>
          </w:tcPr>
          <w:p w14:paraId="506C3049" w14:textId="3BBD1CF4" w:rsidR="00A628CF" w:rsidRDefault="00A628CF" w:rsidP="00A628CF">
            <w:pPr>
              <w:ind w:left="0" w:firstLine="0"/>
              <w:jc w:val="center"/>
            </w:pPr>
            <w:r>
              <w:t>3</w:t>
            </w:r>
          </w:p>
        </w:tc>
        <w:tc>
          <w:tcPr>
            <w:tcW w:w="2443" w:type="dxa"/>
          </w:tcPr>
          <w:p w14:paraId="61853F01" w14:textId="610C93C8" w:rsidR="00A628CF" w:rsidRDefault="00A628CF" w:rsidP="00A628CF">
            <w:pPr>
              <w:ind w:left="0" w:firstLine="0"/>
              <w:jc w:val="center"/>
            </w:pPr>
            <w:r>
              <w:t>4</w:t>
            </w:r>
          </w:p>
        </w:tc>
      </w:tr>
      <w:tr w:rsidR="00A628CF" w14:paraId="5634C958" w14:textId="77777777" w:rsidTr="00A628CF">
        <w:tc>
          <w:tcPr>
            <w:tcW w:w="2442" w:type="dxa"/>
          </w:tcPr>
          <w:p w14:paraId="195EB83F" w14:textId="5C84DFBA" w:rsidR="00A628CF" w:rsidRPr="00A628CF" w:rsidRDefault="00A628CF" w:rsidP="00A628CF">
            <w:pPr>
              <w:ind w:left="0" w:firstLine="0"/>
              <w:jc w:val="center"/>
            </w:pPr>
            <w:r>
              <w:rPr>
                <w:lang w:val="en-US"/>
              </w:rPr>
              <w:t xml:space="preserve">ID </w:t>
            </w:r>
            <w:r>
              <w:t>пользователей (</w:t>
            </w:r>
            <w:r>
              <w:rPr>
                <w:lang w:val="en-US"/>
              </w:rPr>
              <w:t>PK</w:t>
            </w:r>
            <w:r>
              <w:t>)</w:t>
            </w:r>
          </w:p>
        </w:tc>
        <w:tc>
          <w:tcPr>
            <w:tcW w:w="2442" w:type="dxa"/>
          </w:tcPr>
          <w:p w14:paraId="61CF0534" w14:textId="660F9B56" w:rsidR="00A628CF" w:rsidRDefault="00A628CF" w:rsidP="00A628CF">
            <w:pPr>
              <w:ind w:left="0" w:firstLine="0"/>
              <w:jc w:val="center"/>
            </w:pPr>
            <w:r w:rsidRPr="00A628CF">
              <w:t>id</w:t>
            </w:r>
          </w:p>
        </w:tc>
        <w:tc>
          <w:tcPr>
            <w:tcW w:w="2443" w:type="dxa"/>
          </w:tcPr>
          <w:p w14:paraId="5E077E32" w14:textId="08F49DAE" w:rsidR="00A628CF" w:rsidRPr="00384A20" w:rsidRDefault="00384A20" w:rsidP="00A628CF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443" w:type="dxa"/>
          </w:tcPr>
          <w:p w14:paraId="608129FD" w14:textId="2AA45D19" w:rsidR="00A628CF" w:rsidRPr="00384A20" w:rsidRDefault="00384A20" w:rsidP="00A628CF">
            <w:pPr>
              <w:ind w:left="0" w:firstLine="0"/>
              <w:jc w:val="center"/>
            </w:pPr>
            <w:r>
              <w:rPr>
                <w:lang w:val="en-US"/>
              </w:rPr>
              <w:t>4</w:t>
            </w:r>
            <w:r>
              <w:t xml:space="preserve"> байт</w:t>
            </w:r>
          </w:p>
        </w:tc>
      </w:tr>
      <w:tr w:rsidR="00A628CF" w14:paraId="504FBEED" w14:textId="77777777" w:rsidTr="00A628CF">
        <w:tc>
          <w:tcPr>
            <w:tcW w:w="2442" w:type="dxa"/>
          </w:tcPr>
          <w:p w14:paraId="421D072A" w14:textId="4F0958F7" w:rsidR="00A628CF" w:rsidRDefault="00A628CF" w:rsidP="00A628CF">
            <w:pPr>
              <w:ind w:left="0" w:firstLine="0"/>
              <w:jc w:val="center"/>
            </w:pPr>
            <w:r>
              <w:t>Адрес электронной почты</w:t>
            </w:r>
          </w:p>
        </w:tc>
        <w:tc>
          <w:tcPr>
            <w:tcW w:w="2442" w:type="dxa"/>
          </w:tcPr>
          <w:p w14:paraId="626F2C1F" w14:textId="77777777" w:rsidR="00A628CF" w:rsidRPr="00A628CF" w:rsidRDefault="00A628CF" w:rsidP="00A628CF">
            <w:pPr>
              <w:ind w:left="0" w:firstLine="0"/>
              <w:jc w:val="center"/>
            </w:pPr>
            <w:r w:rsidRPr="00A628CF">
              <w:t>email</w:t>
            </w:r>
          </w:p>
          <w:p w14:paraId="6EA8BA0F" w14:textId="77777777" w:rsidR="00A628CF" w:rsidRDefault="00A628CF" w:rsidP="00A628CF">
            <w:pPr>
              <w:ind w:left="0" w:firstLine="0"/>
              <w:jc w:val="center"/>
            </w:pPr>
          </w:p>
        </w:tc>
        <w:tc>
          <w:tcPr>
            <w:tcW w:w="2443" w:type="dxa"/>
          </w:tcPr>
          <w:p w14:paraId="59F6CF8D" w14:textId="7436DACB" w:rsidR="00A628CF" w:rsidRPr="00384A20" w:rsidRDefault="00384A20" w:rsidP="00A628CF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2443" w:type="dxa"/>
          </w:tcPr>
          <w:p w14:paraId="6C854909" w14:textId="7642E3D0" w:rsidR="00A628CF" w:rsidRDefault="00384A20" w:rsidP="00A628CF">
            <w:pPr>
              <w:ind w:left="0" w:firstLine="0"/>
              <w:jc w:val="center"/>
            </w:pPr>
            <w:r w:rsidRPr="00384A20">
              <w:t>65</w:t>
            </w:r>
            <w:r>
              <w:t> </w:t>
            </w:r>
            <w:r w:rsidRPr="00384A20">
              <w:t>535</w:t>
            </w:r>
            <w:r>
              <w:t xml:space="preserve"> байт</w:t>
            </w:r>
          </w:p>
        </w:tc>
      </w:tr>
      <w:tr w:rsidR="00A628CF" w14:paraId="4B016E26" w14:textId="77777777" w:rsidTr="00A628CF">
        <w:tc>
          <w:tcPr>
            <w:tcW w:w="2442" w:type="dxa"/>
          </w:tcPr>
          <w:p w14:paraId="1E5C703A" w14:textId="0AF603B4" w:rsidR="00A628CF" w:rsidRDefault="00A628CF" w:rsidP="00A628CF">
            <w:pPr>
              <w:ind w:left="0" w:firstLine="0"/>
              <w:jc w:val="center"/>
            </w:pPr>
            <w:r>
              <w:t>Пароль</w:t>
            </w:r>
          </w:p>
        </w:tc>
        <w:tc>
          <w:tcPr>
            <w:tcW w:w="2442" w:type="dxa"/>
          </w:tcPr>
          <w:p w14:paraId="5B4A2AA6" w14:textId="0C082A7B" w:rsidR="00A628CF" w:rsidRDefault="00A628CF" w:rsidP="00A628CF">
            <w:pPr>
              <w:ind w:left="0" w:firstLine="0"/>
              <w:jc w:val="center"/>
            </w:pPr>
            <w:r w:rsidRPr="00A628CF">
              <w:t>passwordHash</w:t>
            </w:r>
          </w:p>
        </w:tc>
        <w:tc>
          <w:tcPr>
            <w:tcW w:w="2443" w:type="dxa"/>
          </w:tcPr>
          <w:p w14:paraId="47530A61" w14:textId="7B31EF89" w:rsidR="00A628CF" w:rsidRPr="00384A20" w:rsidRDefault="00384A20" w:rsidP="00A628CF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2443" w:type="dxa"/>
          </w:tcPr>
          <w:p w14:paraId="57C2108A" w14:textId="7C9D71B5" w:rsidR="00A628CF" w:rsidRDefault="00384A20" w:rsidP="00A628CF">
            <w:pPr>
              <w:ind w:left="0" w:firstLine="0"/>
              <w:jc w:val="center"/>
            </w:pPr>
            <w:r w:rsidRPr="00384A20">
              <w:t>65</w:t>
            </w:r>
            <w:r>
              <w:t> </w:t>
            </w:r>
            <w:r w:rsidRPr="00384A20">
              <w:t>535</w:t>
            </w:r>
            <w:r>
              <w:t xml:space="preserve"> байт</w:t>
            </w:r>
          </w:p>
        </w:tc>
      </w:tr>
      <w:tr w:rsidR="00A628CF" w14:paraId="4DCC56F8" w14:textId="77777777" w:rsidTr="00A628CF">
        <w:tc>
          <w:tcPr>
            <w:tcW w:w="2442" w:type="dxa"/>
          </w:tcPr>
          <w:p w14:paraId="6474F1C7" w14:textId="1801176F" w:rsidR="00A628CF" w:rsidRPr="00384A20" w:rsidRDefault="00384A20" w:rsidP="00A628CF">
            <w:pPr>
              <w:ind w:left="0" w:firstLine="0"/>
              <w:jc w:val="center"/>
            </w:pPr>
            <w:r>
              <w:t>Часовой пояс</w:t>
            </w:r>
          </w:p>
        </w:tc>
        <w:tc>
          <w:tcPr>
            <w:tcW w:w="2442" w:type="dxa"/>
          </w:tcPr>
          <w:p w14:paraId="756C5D2C" w14:textId="79D6AAAE" w:rsidR="00A628CF" w:rsidRDefault="00384A20" w:rsidP="00384A20">
            <w:pPr>
              <w:ind w:left="0" w:firstLine="0"/>
              <w:jc w:val="center"/>
            </w:pPr>
            <w:r w:rsidRPr="00384A20">
              <w:t>timezone</w:t>
            </w:r>
          </w:p>
        </w:tc>
        <w:tc>
          <w:tcPr>
            <w:tcW w:w="2443" w:type="dxa"/>
          </w:tcPr>
          <w:p w14:paraId="593F57D2" w14:textId="4B127856" w:rsidR="00A628CF" w:rsidRPr="00384A20" w:rsidRDefault="00384A20" w:rsidP="00A628CF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2443" w:type="dxa"/>
          </w:tcPr>
          <w:p w14:paraId="6E18F06C" w14:textId="346D431F" w:rsidR="00A628CF" w:rsidRDefault="00384A20" w:rsidP="00A628CF">
            <w:pPr>
              <w:ind w:left="0" w:firstLine="0"/>
              <w:jc w:val="center"/>
            </w:pPr>
            <w:r w:rsidRPr="00384A20">
              <w:t>65</w:t>
            </w:r>
            <w:r>
              <w:t> </w:t>
            </w:r>
            <w:r w:rsidRPr="00384A20">
              <w:t>535</w:t>
            </w:r>
            <w:r>
              <w:t xml:space="preserve"> байт</w:t>
            </w:r>
          </w:p>
        </w:tc>
      </w:tr>
      <w:tr w:rsidR="00A628CF" w14:paraId="035CBB5B" w14:textId="77777777" w:rsidTr="00A628CF">
        <w:tc>
          <w:tcPr>
            <w:tcW w:w="2442" w:type="dxa"/>
          </w:tcPr>
          <w:p w14:paraId="517427F0" w14:textId="3424CAD4" w:rsidR="00A628CF" w:rsidRDefault="00A628CF" w:rsidP="00A628CF">
            <w:pPr>
              <w:ind w:left="0" w:firstLine="0"/>
              <w:jc w:val="center"/>
            </w:pPr>
            <w:r>
              <w:t>Имя и фамилия</w:t>
            </w:r>
          </w:p>
        </w:tc>
        <w:tc>
          <w:tcPr>
            <w:tcW w:w="2442" w:type="dxa"/>
          </w:tcPr>
          <w:p w14:paraId="702D120E" w14:textId="4341D699" w:rsidR="00A628CF" w:rsidRDefault="00A628CF" w:rsidP="00A628CF">
            <w:pPr>
              <w:ind w:left="0" w:firstLine="0"/>
              <w:jc w:val="center"/>
            </w:pPr>
            <w:r w:rsidRPr="00A628CF">
              <w:t>fullName</w:t>
            </w:r>
          </w:p>
        </w:tc>
        <w:tc>
          <w:tcPr>
            <w:tcW w:w="2443" w:type="dxa"/>
          </w:tcPr>
          <w:p w14:paraId="0C1A8432" w14:textId="3AD1DF71" w:rsidR="00A628CF" w:rsidRPr="00384A20" w:rsidRDefault="00384A20" w:rsidP="00A628CF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2443" w:type="dxa"/>
          </w:tcPr>
          <w:p w14:paraId="704E3539" w14:textId="39B42177" w:rsidR="00A628CF" w:rsidRDefault="00384A20" w:rsidP="00A628CF">
            <w:pPr>
              <w:ind w:left="0" w:firstLine="0"/>
              <w:jc w:val="center"/>
            </w:pPr>
            <w:r w:rsidRPr="00384A20">
              <w:t>65</w:t>
            </w:r>
            <w:r>
              <w:t> </w:t>
            </w:r>
            <w:r w:rsidRPr="00384A20">
              <w:t>535</w:t>
            </w:r>
            <w:r>
              <w:t xml:space="preserve"> байт</w:t>
            </w:r>
          </w:p>
        </w:tc>
      </w:tr>
      <w:tr w:rsidR="00A628CF" w14:paraId="3C0528A7" w14:textId="77777777" w:rsidTr="00A628CF">
        <w:tc>
          <w:tcPr>
            <w:tcW w:w="2442" w:type="dxa"/>
          </w:tcPr>
          <w:p w14:paraId="1A9A56B8" w14:textId="6554791E" w:rsidR="00A628CF" w:rsidRDefault="00A628CF" w:rsidP="00A628CF">
            <w:pPr>
              <w:ind w:left="0" w:firstLine="0"/>
              <w:jc w:val="center"/>
            </w:pPr>
            <w:r>
              <w:t>Аквность</w:t>
            </w:r>
          </w:p>
        </w:tc>
        <w:tc>
          <w:tcPr>
            <w:tcW w:w="2442" w:type="dxa"/>
          </w:tcPr>
          <w:p w14:paraId="2DFD9EB2" w14:textId="3B81D4CB" w:rsidR="00A628CF" w:rsidRDefault="00384A20" w:rsidP="00384A20">
            <w:pPr>
              <w:ind w:left="0" w:firstLine="0"/>
              <w:jc w:val="center"/>
            </w:pPr>
            <w:r w:rsidRPr="00384A20">
              <w:t>isActive</w:t>
            </w:r>
          </w:p>
        </w:tc>
        <w:tc>
          <w:tcPr>
            <w:tcW w:w="2443" w:type="dxa"/>
          </w:tcPr>
          <w:p w14:paraId="75BDE1EF" w14:textId="0BE51A77" w:rsidR="00A628CF" w:rsidRPr="00384A20" w:rsidRDefault="00384A20" w:rsidP="00A628CF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boolean</w:t>
            </w:r>
          </w:p>
        </w:tc>
        <w:tc>
          <w:tcPr>
            <w:tcW w:w="2443" w:type="dxa"/>
          </w:tcPr>
          <w:p w14:paraId="109194C6" w14:textId="2A346F7F" w:rsidR="00A628CF" w:rsidRDefault="00384A20" w:rsidP="00A628CF">
            <w:pPr>
              <w:ind w:left="0" w:firstLine="0"/>
              <w:jc w:val="center"/>
            </w:pPr>
            <w:r>
              <w:t>1 байт</w:t>
            </w:r>
          </w:p>
        </w:tc>
      </w:tr>
      <w:tr w:rsidR="00384A20" w14:paraId="73FF76FB" w14:textId="77777777" w:rsidTr="00A628CF">
        <w:tc>
          <w:tcPr>
            <w:tcW w:w="2442" w:type="dxa"/>
          </w:tcPr>
          <w:p w14:paraId="09DA6A4D" w14:textId="76DE31E7" w:rsidR="00384A20" w:rsidRPr="00384A20" w:rsidRDefault="00384A20" w:rsidP="00A628CF">
            <w:pPr>
              <w:ind w:left="0" w:firstLine="0"/>
              <w:jc w:val="center"/>
            </w:pPr>
            <w:r>
              <w:t>Отдел (</w:t>
            </w:r>
            <w:r>
              <w:rPr>
                <w:lang w:val="en-US"/>
              </w:rPr>
              <w:t>FK</w:t>
            </w:r>
            <w:r>
              <w:t>)</w:t>
            </w:r>
          </w:p>
        </w:tc>
        <w:tc>
          <w:tcPr>
            <w:tcW w:w="2442" w:type="dxa"/>
          </w:tcPr>
          <w:p w14:paraId="1B2CD375" w14:textId="22776E58" w:rsidR="00384A20" w:rsidRPr="00384A20" w:rsidRDefault="00384A20" w:rsidP="00384A20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departmentId</w:t>
            </w:r>
          </w:p>
        </w:tc>
        <w:tc>
          <w:tcPr>
            <w:tcW w:w="2443" w:type="dxa"/>
          </w:tcPr>
          <w:p w14:paraId="21B8EDEC" w14:textId="65A6B2E4" w:rsidR="00384A20" w:rsidRPr="00384A20" w:rsidRDefault="00384A20" w:rsidP="00A628CF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443" w:type="dxa"/>
          </w:tcPr>
          <w:p w14:paraId="4E8C35F9" w14:textId="7C563C90" w:rsidR="00384A20" w:rsidRDefault="00384A20" w:rsidP="00A628CF">
            <w:pPr>
              <w:ind w:left="0" w:firstLine="0"/>
              <w:jc w:val="center"/>
            </w:pPr>
            <w:r>
              <w:t>4 байт</w:t>
            </w:r>
          </w:p>
        </w:tc>
      </w:tr>
    </w:tbl>
    <w:p w14:paraId="4F4B1E55" w14:textId="6C102C23" w:rsidR="00A628CF" w:rsidRDefault="00384A20" w:rsidP="00130701">
      <w:pPr>
        <w:spacing w:before="240" w:after="240"/>
      </w:pPr>
      <w:r w:rsidRPr="00384A20">
        <w:t>Задачи являются основной сущностью веб-приложения. Каждая задача имеет уникальный идентификатор, название, описание, сроки выполнения и статус. Кроме того, она связана с пользователем-постановщиком и пользователем-исполнителем, что позволяет контролировать ответственность за выполнение.</w:t>
      </w:r>
      <w:r w:rsidR="001B56F4">
        <w:t xml:space="preserve"> Структура представлена ниже.</w:t>
      </w:r>
    </w:p>
    <w:p w14:paraId="74705C39" w14:textId="65DA4A57" w:rsidR="00384A20" w:rsidRDefault="00384A20" w:rsidP="00384A20">
      <w:r>
        <w:t xml:space="preserve">Таблица </w:t>
      </w:r>
      <w:r w:rsidR="006C4B38">
        <w:t>2</w:t>
      </w:r>
      <w:r>
        <w:t xml:space="preserve"> – Структра модели задач</w:t>
      </w:r>
    </w:p>
    <w:tbl>
      <w:tblPr>
        <w:tblStyle w:val="af6"/>
        <w:tblW w:w="0" w:type="auto"/>
        <w:tblInd w:w="-425" w:type="dxa"/>
        <w:tblLook w:val="04A0" w:firstRow="1" w:lastRow="0" w:firstColumn="1" w:lastColumn="0" w:noHBand="0" w:noVBand="1"/>
      </w:tblPr>
      <w:tblGrid>
        <w:gridCol w:w="2442"/>
        <w:gridCol w:w="2442"/>
        <w:gridCol w:w="2443"/>
        <w:gridCol w:w="2443"/>
      </w:tblGrid>
      <w:tr w:rsidR="00384A20" w14:paraId="3399FAAC" w14:textId="77777777" w:rsidTr="00384A20">
        <w:tc>
          <w:tcPr>
            <w:tcW w:w="2442" w:type="dxa"/>
          </w:tcPr>
          <w:p w14:paraId="158EFD82" w14:textId="77777777" w:rsidR="00384A20" w:rsidRDefault="00384A20" w:rsidP="00384A20">
            <w:pPr>
              <w:ind w:left="0" w:firstLine="0"/>
              <w:jc w:val="center"/>
            </w:pPr>
            <w:r>
              <w:t>Идентификатор</w:t>
            </w:r>
          </w:p>
        </w:tc>
        <w:tc>
          <w:tcPr>
            <w:tcW w:w="2442" w:type="dxa"/>
          </w:tcPr>
          <w:p w14:paraId="29A00F03" w14:textId="77777777" w:rsidR="00384A20" w:rsidRDefault="00384A20" w:rsidP="00384A20">
            <w:pPr>
              <w:ind w:left="0" w:firstLine="0"/>
              <w:jc w:val="center"/>
            </w:pPr>
            <w:r>
              <w:t>Наименование поля</w:t>
            </w:r>
          </w:p>
        </w:tc>
        <w:tc>
          <w:tcPr>
            <w:tcW w:w="2443" w:type="dxa"/>
          </w:tcPr>
          <w:p w14:paraId="7C6CB510" w14:textId="77777777" w:rsidR="00384A20" w:rsidRDefault="00384A20" w:rsidP="00384A20">
            <w:pPr>
              <w:ind w:left="0" w:firstLine="0"/>
              <w:jc w:val="center"/>
            </w:pPr>
            <w:r>
              <w:t>Тип данных</w:t>
            </w:r>
          </w:p>
        </w:tc>
        <w:tc>
          <w:tcPr>
            <w:tcW w:w="2443" w:type="dxa"/>
          </w:tcPr>
          <w:p w14:paraId="716B11E2" w14:textId="77777777" w:rsidR="00384A20" w:rsidRDefault="00384A20" w:rsidP="00384A20">
            <w:pPr>
              <w:ind w:left="0" w:firstLine="0"/>
              <w:jc w:val="center"/>
            </w:pPr>
            <w:r>
              <w:t>Размер</w:t>
            </w:r>
          </w:p>
        </w:tc>
      </w:tr>
      <w:tr w:rsidR="00384A20" w14:paraId="7E3C865A" w14:textId="77777777" w:rsidTr="00384A20">
        <w:tc>
          <w:tcPr>
            <w:tcW w:w="2442" w:type="dxa"/>
          </w:tcPr>
          <w:p w14:paraId="35325DCB" w14:textId="77777777" w:rsidR="00384A20" w:rsidRDefault="00384A20" w:rsidP="00384A20">
            <w:pPr>
              <w:ind w:left="0" w:firstLine="0"/>
              <w:jc w:val="center"/>
            </w:pPr>
            <w:r>
              <w:t>1</w:t>
            </w:r>
          </w:p>
        </w:tc>
        <w:tc>
          <w:tcPr>
            <w:tcW w:w="2442" w:type="dxa"/>
          </w:tcPr>
          <w:p w14:paraId="68450F42" w14:textId="77777777" w:rsidR="00384A20" w:rsidRDefault="00384A20" w:rsidP="00384A20">
            <w:pPr>
              <w:ind w:left="0" w:firstLine="0"/>
              <w:jc w:val="center"/>
            </w:pPr>
            <w:r>
              <w:t>2</w:t>
            </w:r>
          </w:p>
        </w:tc>
        <w:tc>
          <w:tcPr>
            <w:tcW w:w="2443" w:type="dxa"/>
          </w:tcPr>
          <w:p w14:paraId="3C674100" w14:textId="77777777" w:rsidR="00384A20" w:rsidRDefault="00384A20" w:rsidP="00384A20">
            <w:pPr>
              <w:ind w:left="0" w:firstLine="0"/>
              <w:jc w:val="center"/>
            </w:pPr>
            <w:r>
              <w:t>3</w:t>
            </w:r>
          </w:p>
        </w:tc>
        <w:tc>
          <w:tcPr>
            <w:tcW w:w="2443" w:type="dxa"/>
          </w:tcPr>
          <w:p w14:paraId="603577A9" w14:textId="77777777" w:rsidR="00384A20" w:rsidRDefault="00384A20" w:rsidP="00384A20">
            <w:pPr>
              <w:ind w:left="0" w:firstLine="0"/>
              <w:jc w:val="center"/>
            </w:pPr>
            <w:r>
              <w:t>4</w:t>
            </w:r>
          </w:p>
        </w:tc>
      </w:tr>
      <w:tr w:rsidR="00384A20" w14:paraId="4B77FED5" w14:textId="77777777" w:rsidTr="00384A20">
        <w:tc>
          <w:tcPr>
            <w:tcW w:w="2442" w:type="dxa"/>
          </w:tcPr>
          <w:p w14:paraId="72FB237A" w14:textId="0CA2DB91" w:rsidR="00384A20" w:rsidRPr="00A628CF" w:rsidRDefault="00384A20" w:rsidP="00384A20">
            <w:pPr>
              <w:ind w:left="0" w:firstLine="0"/>
              <w:jc w:val="center"/>
            </w:pPr>
            <w:r>
              <w:rPr>
                <w:lang w:val="en-US"/>
              </w:rPr>
              <w:t xml:space="preserve">ID </w:t>
            </w:r>
            <w:r>
              <w:t>задач (</w:t>
            </w:r>
            <w:r>
              <w:rPr>
                <w:lang w:val="en-US"/>
              </w:rPr>
              <w:t>PK</w:t>
            </w:r>
            <w:r>
              <w:t>)</w:t>
            </w:r>
          </w:p>
        </w:tc>
        <w:tc>
          <w:tcPr>
            <w:tcW w:w="2442" w:type="dxa"/>
          </w:tcPr>
          <w:p w14:paraId="278CF808" w14:textId="77777777" w:rsidR="00384A20" w:rsidRDefault="00384A20" w:rsidP="00384A20">
            <w:pPr>
              <w:ind w:left="0" w:firstLine="0"/>
              <w:jc w:val="center"/>
            </w:pPr>
            <w:r w:rsidRPr="00A628CF">
              <w:t>id</w:t>
            </w:r>
          </w:p>
        </w:tc>
        <w:tc>
          <w:tcPr>
            <w:tcW w:w="2443" w:type="dxa"/>
          </w:tcPr>
          <w:p w14:paraId="6614165B" w14:textId="77777777" w:rsidR="00384A20" w:rsidRPr="00384A20" w:rsidRDefault="00384A20" w:rsidP="00384A20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443" w:type="dxa"/>
          </w:tcPr>
          <w:p w14:paraId="2BAA9DE4" w14:textId="77777777" w:rsidR="00384A20" w:rsidRPr="00384A20" w:rsidRDefault="00384A20" w:rsidP="00384A20">
            <w:pPr>
              <w:ind w:left="0" w:firstLine="0"/>
              <w:jc w:val="center"/>
            </w:pPr>
            <w:r>
              <w:rPr>
                <w:lang w:val="en-US"/>
              </w:rPr>
              <w:t>4</w:t>
            </w:r>
            <w:r>
              <w:t xml:space="preserve"> байт</w:t>
            </w:r>
          </w:p>
        </w:tc>
      </w:tr>
      <w:tr w:rsidR="00384A20" w14:paraId="1DFE834C" w14:textId="77777777" w:rsidTr="00384A20">
        <w:tc>
          <w:tcPr>
            <w:tcW w:w="2442" w:type="dxa"/>
          </w:tcPr>
          <w:p w14:paraId="55780466" w14:textId="47342E41" w:rsidR="00384A20" w:rsidRDefault="006C4B38" w:rsidP="006C4B38">
            <w:pPr>
              <w:ind w:left="0" w:firstLine="0"/>
              <w:jc w:val="center"/>
            </w:pPr>
            <w:r>
              <w:t>Название задачи</w:t>
            </w:r>
          </w:p>
        </w:tc>
        <w:tc>
          <w:tcPr>
            <w:tcW w:w="2442" w:type="dxa"/>
          </w:tcPr>
          <w:p w14:paraId="551E0FCB" w14:textId="57DEF0E8" w:rsidR="00384A20" w:rsidRDefault="006C4B38" w:rsidP="006C4B38">
            <w:pPr>
              <w:ind w:left="0" w:firstLine="0"/>
              <w:jc w:val="center"/>
            </w:pPr>
            <w:r w:rsidRPr="006C4B38">
              <w:t>title</w:t>
            </w:r>
          </w:p>
        </w:tc>
        <w:tc>
          <w:tcPr>
            <w:tcW w:w="2443" w:type="dxa"/>
          </w:tcPr>
          <w:p w14:paraId="7D50B163" w14:textId="77777777" w:rsidR="00384A20" w:rsidRPr="00384A20" w:rsidRDefault="00384A20" w:rsidP="00384A20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2443" w:type="dxa"/>
          </w:tcPr>
          <w:p w14:paraId="1BB23095" w14:textId="77777777" w:rsidR="00384A20" w:rsidRDefault="00384A20" w:rsidP="00384A20">
            <w:pPr>
              <w:ind w:left="0" w:firstLine="0"/>
              <w:jc w:val="center"/>
            </w:pPr>
            <w:r w:rsidRPr="00384A20">
              <w:t>65</w:t>
            </w:r>
            <w:r>
              <w:t> </w:t>
            </w:r>
            <w:r w:rsidRPr="00384A20">
              <w:t>535</w:t>
            </w:r>
            <w:r>
              <w:t xml:space="preserve"> байт</w:t>
            </w:r>
          </w:p>
        </w:tc>
      </w:tr>
      <w:tr w:rsidR="00384A20" w14:paraId="467148E8" w14:textId="77777777" w:rsidTr="00384A20">
        <w:tc>
          <w:tcPr>
            <w:tcW w:w="2442" w:type="dxa"/>
          </w:tcPr>
          <w:p w14:paraId="47FFB2CE" w14:textId="6F6E1A32" w:rsidR="00384A20" w:rsidRDefault="006C4B38" w:rsidP="00384A20">
            <w:pPr>
              <w:ind w:left="0" w:firstLine="0"/>
              <w:jc w:val="center"/>
            </w:pPr>
            <w:r>
              <w:t>Описание задачи</w:t>
            </w:r>
          </w:p>
        </w:tc>
        <w:tc>
          <w:tcPr>
            <w:tcW w:w="2442" w:type="dxa"/>
          </w:tcPr>
          <w:p w14:paraId="377B6B84" w14:textId="04534E89" w:rsidR="00384A20" w:rsidRDefault="006C4B38" w:rsidP="006C4B38">
            <w:pPr>
              <w:ind w:left="0" w:firstLine="0"/>
              <w:jc w:val="center"/>
            </w:pPr>
            <w:r w:rsidRPr="006C4B38">
              <w:t>description</w:t>
            </w:r>
          </w:p>
        </w:tc>
        <w:tc>
          <w:tcPr>
            <w:tcW w:w="2443" w:type="dxa"/>
          </w:tcPr>
          <w:p w14:paraId="14D88943" w14:textId="77777777" w:rsidR="00384A20" w:rsidRPr="00384A20" w:rsidRDefault="00384A20" w:rsidP="00384A20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2443" w:type="dxa"/>
          </w:tcPr>
          <w:p w14:paraId="52168ECE" w14:textId="77777777" w:rsidR="00384A20" w:rsidRDefault="00384A20" w:rsidP="00384A20">
            <w:pPr>
              <w:ind w:left="0" w:firstLine="0"/>
              <w:jc w:val="center"/>
            </w:pPr>
            <w:r w:rsidRPr="00384A20">
              <w:t>65</w:t>
            </w:r>
            <w:r>
              <w:t> </w:t>
            </w:r>
            <w:r w:rsidRPr="00384A20">
              <w:t>535</w:t>
            </w:r>
            <w:r>
              <w:t xml:space="preserve"> байт</w:t>
            </w:r>
          </w:p>
        </w:tc>
      </w:tr>
      <w:tr w:rsidR="0095024E" w14:paraId="17D7523E" w14:textId="77777777" w:rsidTr="00384A20">
        <w:tc>
          <w:tcPr>
            <w:tcW w:w="2442" w:type="dxa"/>
          </w:tcPr>
          <w:p w14:paraId="67809899" w14:textId="3A7AD44A" w:rsidR="0095024E" w:rsidRDefault="0095024E" w:rsidP="00384A20">
            <w:pPr>
              <w:ind w:left="0" w:firstLine="0"/>
              <w:jc w:val="center"/>
            </w:pPr>
            <w:r>
              <w:lastRenderedPageBreak/>
              <w:t>1</w:t>
            </w:r>
          </w:p>
        </w:tc>
        <w:tc>
          <w:tcPr>
            <w:tcW w:w="2442" w:type="dxa"/>
          </w:tcPr>
          <w:p w14:paraId="4B6B02F1" w14:textId="152EE477" w:rsidR="0095024E" w:rsidRPr="006C4B38" w:rsidRDefault="0095024E" w:rsidP="006C4B38">
            <w:pPr>
              <w:ind w:left="0" w:firstLine="0"/>
              <w:jc w:val="center"/>
            </w:pPr>
            <w:r>
              <w:t>2</w:t>
            </w:r>
          </w:p>
        </w:tc>
        <w:tc>
          <w:tcPr>
            <w:tcW w:w="2443" w:type="dxa"/>
          </w:tcPr>
          <w:p w14:paraId="635CBDD3" w14:textId="42FF6AF1" w:rsidR="0095024E" w:rsidRPr="0095024E" w:rsidRDefault="0095024E" w:rsidP="00384A20">
            <w:pPr>
              <w:ind w:left="0" w:firstLine="0"/>
              <w:jc w:val="center"/>
            </w:pPr>
            <w:r>
              <w:t>3</w:t>
            </w:r>
          </w:p>
        </w:tc>
        <w:tc>
          <w:tcPr>
            <w:tcW w:w="2443" w:type="dxa"/>
          </w:tcPr>
          <w:p w14:paraId="77EB4587" w14:textId="5BB684DA" w:rsidR="0095024E" w:rsidRPr="00384A20" w:rsidRDefault="0095024E" w:rsidP="00384A20">
            <w:pPr>
              <w:ind w:left="0" w:firstLine="0"/>
              <w:jc w:val="center"/>
            </w:pPr>
            <w:r>
              <w:t>4</w:t>
            </w:r>
          </w:p>
        </w:tc>
      </w:tr>
      <w:tr w:rsidR="00384A20" w14:paraId="6D4F2FAA" w14:textId="77777777" w:rsidTr="00384A20">
        <w:tc>
          <w:tcPr>
            <w:tcW w:w="2442" w:type="dxa"/>
          </w:tcPr>
          <w:p w14:paraId="0306BE7B" w14:textId="5583EEBA" w:rsidR="00384A20" w:rsidRPr="00384A20" w:rsidRDefault="006C4B38" w:rsidP="00384A20">
            <w:pPr>
              <w:ind w:left="0" w:firstLine="0"/>
              <w:jc w:val="center"/>
            </w:pPr>
            <w:r>
              <w:t>Статус</w:t>
            </w:r>
          </w:p>
        </w:tc>
        <w:tc>
          <w:tcPr>
            <w:tcW w:w="2442" w:type="dxa"/>
          </w:tcPr>
          <w:p w14:paraId="34C63220" w14:textId="76FCB85F" w:rsidR="00384A20" w:rsidRDefault="006C4B38" w:rsidP="006C4B38">
            <w:pPr>
              <w:ind w:left="0" w:firstLine="0"/>
              <w:jc w:val="center"/>
            </w:pPr>
            <w:r w:rsidRPr="006C4B38">
              <w:t>status</w:t>
            </w:r>
          </w:p>
        </w:tc>
        <w:tc>
          <w:tcPr>
            <w:tcW w:w="2443" w:type="dxa"/>
          </w:tcPr>
          <w:p w14:paraId="327DCD5F" w14:textId="77777777" w:rsidR="00384A20" w:rsidRPr="00384A20" w:rsidRDefault="00384A20" w:rsidP="00384A20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2443" w:type="dxa"/>
          </w:tcPr>
          <w:p w14:paraId="1F3C7487" w14:textId="77777777" w:rsidR="00384A20" w:rsidRDefault="00384A20" w:rsidP="00384A20">
            <w:pPr>
              <w:ind w:left="0" w:firstLine="0"/>
              <w:jc w:val="center"/>
            </w:pPr>
            <w:r w:rsidRPr="00384A20">
              <w:t>65</w:t>
            </w:r>
            <w:r>
              <w:t> </w:t>
            </w:r>
            <w:r w:rsidRPr="00384A20">
              <w:t>535</w:t>
            </w:r>
            <w:r>
              <w:t xml:space="preserve"> байт</w:t>
            </w:r>
          </w:p>
        </w:tc>
      </w:tr>
      <w:tr w:rsidR="00384A20" w14:paraId="033FC0F2" w14:textId="77777777" w:rsidTr="00384A20">
        <w:tc>
          <w:tcPr>
            <w:tcW w:w="2442" w:type="dxa"/>
          </w:tcPr>
          <w:p w14:paraId="11E477AF" w14:textId="05A1AD36" w:rsidR="00384A20" w:rsidRDefault="006C4B38" w:rsidP="00384A20">
            <w:pPr>
              <w:ind w:left="0" w:firstLine="0"/>
              <w:jc w:val="center"/>
            </w:pPr>
            <w:r>
              <w:t>Приоритет</w:t>
            </w:r>
          </w:p>
        </w:tc>
        <w:tc>
          <w:tcPr>
            <w:tcW w:w="2442" w:type="dxa"/>
          </w:tcPr>
          <w:p w14:paraId="04D02FD9" w14:textId="00665F5A" w:rsidR="00384A20" w:rsidRDefault="006C4B38" w:rsidP="006C4B38">
            <w:pPr>
              <w:ind w:left="0" w:firstLine="0"/>
              <w:jc w:val="center"/>
            </w:pPr>
            <w:r w:rsidRPr="006C4B38">
              <w:t>priority</w:t>
            </w:r>
          </w:p>
        </w:tc>
        <w:tc>
          <w:tcPr>
            <w:tcW w:w="2443" w:type="dxa"/>
          </w:tcPr>
          <w:p w14:paraId="41C83EF2" w14:textId="3BB576CB" w:rsidR="00384A20" w:rsidRPr="00384A20" w:rsidRDefault="006C4B38" w:rsidP="00384A20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443" w:type="dxa"/>
          </w:tcPr>
          <w:p w14:paraId="3A239CB6" w14:textId="77DA3AF4" w:rsidR="00384A20" w:rsidRDefault="006C4B38" w:rsidP="00384A20">
            <w:pPr>
              <w:ind w:left="0" w:firstLine="0"/>
              <w:jc w:val="center"/>
            </w:pPr>
            <w:r>
              <w:rPr>
                <w:lang w:val="en-US"/>
              </w:rPr>
              <w:t>4</w:t>
            </w:r>
            <w:r>
              <w:t xml:space="preserve"> байт</w:t>
            </w:r>
          </w:p>
        </w:tc>
      </w:tr>
      <w:tr w:rsidR="00384A20" w14:paraId="3A724415" w14:textId="77777777" w:rsidTr="00384A20">
        <w:tc>
          <w:tcPr>
            <w:tcW w:w="2442" w:type="dxa"/>
          </w:tcPr>
          <w:p w14:paraId="3FD9BAB0" w14:textId="7AF75649" w:rsidR="00384A20" w:rsidRDefault="006C4B38" w:rsidP="00384A20">
            <w:pPr>
              <w:ind w:left="0" w:firstLine="0"/>
              <w:jc w:val="center"/>
            </w:pPr>
            <w:r>
              <w:t>Дедлайн</w:t>
            </w:r>
          </w:p>
        </w:tc>
        <w:tc>
          <w:tcPr>
            <w:tcW w:w="2442" w:type="dxa"/>
          </w:tcPr>
          <w:p w14:paraId="1EDBC350" w14:textId="174A510F" w:rsidR="00384A20" w:rsidRDefault="006C4B38" w:rsidP="006C4B38">
            <w:pPr>
              <w:ind w:left="0" w:firstLine="0"/>
              <w:jc w:val="center"/>
            </w:pPr>
            <w:r w:rsidRPr="006C4B38">
              <w:t>deadline</w:t>
            </w:r>
          </w:p>
        </w:tc>
        <w:tc>
          <w:tcPr>
            <w:tcW w:w="2443" w:type="dxa"/>
          </w:tcPr>
          <w:p w14:paraId="6FE0A894" w14:textId="75CF4429" w:rsidR="00384A20" w:rsidRPr="006C4B38" w:rsidRDefault="006C4B38" w:rsidP="00384A20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2443" w:type="dxa"/>
          </w:tcPr>
          <w:p w14:paraId="18B031C6" w14:textId="202DABCB" w:rsidR="00384A20" w:rsidRDefault="006C4B38" w:rsidP="00384A20">
            <w:pPr>
              <w:ind w:left="0" w:firstLine="0"/>
              <w:jc w:val="center"/>
            </w:pPr>
            <w:r>
              <w:t>4 байт</w:t>
            </w:r>
          </w:p>
        </w:tc>
      </w:tr>
      <w:tr w:rsidR="00384A20" w14:paraId="469607B9" w14:textId="77777777" w:rsidTr="00384A20">
        <w:tc>
          <w:tcPr>
            <w:tcW w:w="2442" w:type="dxa"/>
          </w:tcPr>
          <w:p w14:paraId="4CAABA96" w14:textId="412F19C3" w:rsidR="00384A20" w:rsidRPr="00384A20" w:rsidRDefault="006C4B38" w:rsidP="00384A20">
            <w:pPr>
              <w:ind w:left="0" w:firstLine="0"/>
              <w:jc w:val="center"/>
            </w:pPr>
            <w:r>
              <w:t>Исполнитель</w:t>
            </w:r>
          </w:p>
        </w:tc>
        <w:tc>
          <w:tcPr>
            <w:tcW w:w="2442" w:type="dxa"/>
          </w:tcPr>
          <w:p w14:paraId="4CC4E7FB" w14:textId="0FDC8030" w:rsidR="00384A20" w:rsidRPr="006C4B38" w:rsidRDefault="006C4B38" w:rsidP="006C4B38">
            <w:pPr>
              <w:ind w:left="0" w:firstLine="0"/>
              <w:jc w:val="center"/>
            </w:pPr>
            <w:r w:rsidRPr="006C4B38">
              <w:t>assignedTo</w:t>
            </w:r>
          </w:p>
        </w:tc>
        <w:tc>
          <w:tcPr>
            <w:tcW w:w="2443" w:type="dxa"/>
          </w:tcPr>
          <w:p w14:paraId="390459B5" w14:textId="77777777" w:rsidR="00384A20" w:rsidRPr="00384A20" w:rsidRDefault="00384A20" w:rsidP="00384A20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443" w:type="dxa"/>
          </w:tcPr>
          <w:p w14:paraId="76F24034" w14:textId="77777777" w:rsidR="00384A20" w:rsidRDefault="00384A20" w:rsidP="00384A20">
            <w:pPr>
              <w:ind w:left="0" w:firstLine="0"/>
              <w:jc w:val="center"/>
            </w:pPr>
            <w:r>
              <w:t>4 байт</w:t>
            </w:r>
          </w:p>
        </w:tc>
      </w:tr>
      <w:tr w:rsidR="006C4B38" w14:paraId="583A340D" w14:textId="77777777" w:rsidTr="00384A20">
        <w:tc>
          <w:tcPr>
            <w:tcW w:w="2442" w:type="dxa"/>
          </w:tcPr>
          <w:p w14:paraId="3147CDB0" w14:textId="44D9F93F" w:rsidR="006C4B38" w:rsidRDefault="006C4B38" w:rsidP="00384A20">
            <w:pPr>
              <w:ind w:left="0" w:firstLine="0"/>
              <w:jc w:val="center"/>
            </w:pPr>
            <w:r>
              <w:t>Постановщик</w:t>
            </w:r>
          </w:p>
        </w:tc>
        <w:tc>
          <w:tcPr>
            <w:tcW w:w="2442" w:type="dxa"/>
          </w:tcPr>
          <w:p w14:paraId="2AAAADC2" w14:textId="1F306857" w:rsidR="006C4B38" w:rsidRPr="006C4B38" w:rsidRDefault="006C4B38" w:rsidP="006C4B38">
            <w:pPr>
              <w:ind w:left="0" w:firstLine="0"/>
              <w:jc w:val="center"/>
            </w:pPr>
            <w:r w:rsidRPr="006C4B38">
              <w:t>createdBy</w:t>
            </w:r>
          </w:p>
        </w:tc>
        <w:tc>
          <w:tcPr>
            <w:tcW w:w="2443" w:type="dxa"/>
          </w:tcPr>
          <w:p w14:paraId="70D8B6A1" w14:textId="33961B38" w:rsidR="006C4B38" w:rsidRDefault="006C4B38" w:rsidP="00384A20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443" w:type="dxa"/>
          </w:tcPr>
          <w:p w14:paraId="44E31F72" w14:textId="04C43936" w:rsidR="006C4B38" w:rsidRDefault="006C4B38" w:rsidP="00384A20">
            <w:pPr>
              <w:ind w:left="0" w:firstLine="0"/>
              <w:jc w:val="center"/>
            </w:pPr>
            <w:r>
              <w:t>4 байт</w:t>
            </w:r>
          </w:p>
        </w:tc>
      </w:tr>
    </w:tbl>
    <w:p w14:paraId="30D1D238" w14:textId="0F8F7A88" w:rsidR="006C4B38" w:rsidRDefault="006C4B38" w:rsidP="007F1419">
      <w:pPr>
        <w:spacing w:before="240" w:after="240"/>
      </w:pPr>
      <w:r w:rsidRPr="006C4B38">
        <w:t xml:space="preserve">Таблица </w:t>
      </w:r>
      <w:r>
        <w:t>ролец</w:t>
      </w:r>
      <w:r w:rsidRPr="006C4B38">
        <w:t xml:space="preserve"> используется для хранения перечня возможных ролей в системе (администратор, руководитель, менеджер). С её помощью реализуется механизм ролевого управления доступом (RBAC).</w:t>
      </w:r>
      <w:r>
        <w:t xml:space="preserve"> Описание таблица далее.</w:t>
      </w:r>
    </w:p>
    <w:p w14:paraId="4CFE1529" w14:textId="27D7D44F" w:rsidR="006C4B38" w:rsidRDefault="006C4B38" w:rsidP="006C4B38">
      <w:r>
        <w:t>Таблица 3 – Структра модели ролей</w:t>
      </w:r>
    </w:p>
    <w:tbl>
      <w:tblPr>
        <w:tblStyle w:val="af6"/>
        <w:tblW w:w="0" w:type="auto"/>
        <w:tblInd w:w="-425" w:type="dxa"/>
        <w:tblLook w:val="04A0" w:firstRow="1" w:lastRow="0" w:firstColumn="1" w:lastColumn="0" w:noHBand="0" w:noVBand="1"/>
      </w:tblPr>
      <w:tblGrid>
        <w:gridCol w:w="2442"/>
        <w:gridCol w:w="2442"/>
        <w:gridCol w:w="2443"/>
        <w:gridCol w:w="2443"/>
      </w:tblGrid>
      <w:tr w:rsidR="006C4B38" w14:paraId="4F29473C" w14:textId="77777777">
        <w:tc>
          <w:tcPr>
            <w:tcW w:w="2442" w:type="dxa"/>
          </w:tcPr>
          <w:p w14:paraId="4A7EA6DA" w14:textId="77777777" w:rsidR="006C4B38" w:rsidRDefault="006C4B38">
            <w:pPr>
              <w:ind w:left="0" w:firstLine="0"/>
              <w:jc w:val="center"/>
            </w:pPr>
            <w:r>
              <w:t>Идентификатор</w:t>
            </w:r>
          </w:p>
        </w:tc>
        <w:tc>
          <w:tcPr>
            <w:tcW w:w="2442" w:type="dxa"/>
          </w:tcPr>
          <w:p w14:paraId="77D3D4AE" w14:textId="77777777" w:rsidR="006C4B38" w:rsidRDefault="006C4B38">
            <w:pPr>
              <w:ind w:left="0" w:firstLine="0"/>
              <w:jc w:val="center"/>
            </w:pPr>
            <w:r>
              <w:t>Наименование поля</w:t>
            </w:r>
          </w:p>
        </w:tc>
        <w:tc>
          <w:tcPr>
            <w:tcW w:w="2443" w:type="dxa"/>
          </w:tcPr>
          <w:p w14:paraId="14930F19" w14:textId="77777777" w:rsidR="006C4B38" w:rsidRDefault="006C4B38">
            <w:pPr>
              <w:ind w:left="0" w:firstLine="0"/>
              <w:jc w:val="center"/>
            </w:pPr>
            <w:r>
              <w:t>Тип данных</w:t>
            </w:r>
          </w:p>
        </w:tc>
        <w:tc>
          <w:tcPr>
            <w:tcW w:w="2443" w:type="dxa"/>
          </w:tcPr>
          <w:p w14:paraId="68B6FD88" w14:textId="77777777" w:rsidR="006C4B38" w:rsidRDefault="006C4B38">
            <w:pPr>
              <w:ind w:left="0" w:firstLine="0"/>
              <w:jc w:val="center"/>
            </w:pPr>
            <w:r>
              <w:t>Размер</w:t>
            </w:r>
          </w:p>
        </w:tc>
      </w:tr>
      <w:tr w:rsidR="006C4B38" w14:paraId="116ED4A4" w14:textId="77777777">
        <w:tc>
          <w:tcPr>
            <w:tcW w:w="2442" w:type="dxa"/>
          </w:tcPr>
          <w:p w14:paraId="7D9EBA29" w14:textId="77777777" w:rsidR="006C4B38" w:rsidRDefault="006C4B38">
            <w:pPr>
              <w:ind w:left="0" w:firstLine="0"/>
              <w:jc w:val="center"/>
            </w:pPr>
            <w:r>
              <w:t>1</w:t>
            </w:r>
          </w:p>
        </w:tc>
        <w:tc>
          <w:tcPr>
            <w:tcW w:w="2442" w:type="dxa"/>
          </w:tcPr>
          <w:p w14:paraId="4D58B047" w14:textId="77777777" w:rsidR="006C4B38" w:rsidRDefault="006C4B38">
            <w:pPr>
              <w:ind w:left="0" w:firstLine="0"/>
              <w:jc w:val="center"/>
            </w:pPr>
            <w:r>
              <w:t>2</w:t>
            </w:r>
          </w:p>
        </w:tc>
        <w:tc>
          <w:tcPr>
            <w:tcW w:w="2443" w:type="dxa"/>
          </w:tcPr>
          <w:p w14:paraId="5E6F7785" w14:textId="77777777" w:rsidR="006C4B38" w:rsidRDefault="006C4B38">
            <w:pPr>
              <w:ind w:left="0" w:firstLine="0"/>
              <w:jc w:val="center"/>
            </w:pPr>
            <w:r>
              <w:t>3</w:t>
            </w:r>
          </w:p>
        </w:tc>
        <w:tc>
          <w:tcPr>
            <w:tcW w:w="2443" w:type="dxa"/>
          </w:tcPr>
          <w:p w14:paraId="75492073" w14:textId="77777777" w:rsidR="006C4B38" w:rsidRDefault="006C4B38">
            <w:pPr>
              <w:ind w:left="0" w:firstLine="0"/>
              <w:jc w:val="center"/>
            </w:pPr>
            <w:r>
              <w:t>4</w:t>
            </w:r>
          </w:p>
        </w:tc>
      </w:tr>
      <w:tr w:rsidR="006C4B38" w14:paraId="799F2AE9" w14:textId="77777777">
        <w:tc>
          <w:tcPr>
            <w:tcW w:w="2442" w:type="dxa"/>
          </w:tcPr>
          <w:p w14:paraId="63E04A9A" w14:textId="2CC993FE" w:rsidR="006C4B38" w:rsidRPr="00A628CF" w:rsidRDefault="006C4B38">
            <w:pPr>
              <w:ind w:left="0" w:firstLine="0"/>
              <w:jc w:val="center"/>
            </w:pPr>
            <w:r>
              <w:rPr>
                <w:lang w:val="en-US"/>
              </w:rPr>
              <w:t xml:space="preserve">ID </w:t>
            </w:r>
            <w:r>
              <w:t>роли (</w:t>
            </w:r>
            <w:r>
              <w:rPr>
                <w:lang w:val="en-US"/>
              </w:rPr>
              <w:t>PK</w:t>
            </w:r>
            <w:r>
              <w:t>)</w:t>
            </w:r>
          </w:p>
        </w:tc>
        <w:tc>
          <w:tcPr>
            <w:tcW w:w="2442" w:type="dxa"/>
          </w:tcPr>
          <w:p w14:paraId="2E9AEA89" w14:textId="77777777" w:rsidR="006C4B38" w:rsidRDefault="006C4B38">
            <w:pPr>
              <w:ind w:left="0" w:firstLine="0"/>
              <w:jc w:val="center"/>
            </w:pPr>
            <w:r w:rsidRPr="00A628CF">
              <w:t>id</w:t>
            </w:r>
          </w:p>
        </w:tc>
        <w:tc>
          <w:tcPr>
            <w:tcW w:w="2443" w:type="dxa"/>
          </w:tcPr>
          <w:p w14:paraId="08245587" w14:textId="77777777" w:rsidR="006C4B38" w:rsidRPr="00384A20" w:rsidRDefault="006C4B38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443" w:type="dxa"/>
          </w:tcPr>
          <w:p w14:paraId="74F1C1A7" w14:textId="77777777" w:rsidR="006C4B38" w:rsidRPr="00384A20" w:rsidRDefault="006C4B38">
            <w:pPr>
              <w:ind w:left="0" w:firstLine="0"/>
              <w:jc w:val="center"/>
            </w:pPr>
            <w:r>
              <w:rPr>
                <w:lang w:val="en-US"/>
              </w:rPr>
              <w:t>4</w:t>
            </w:r>
            <w:r>
              <w:t xml:space="preserve"> байт</w:t>
            </w:r>
          </w:p>
        </w:tc>
      </w:tr>
      <w:tr w:rsidR="006C4B38" w14:paraId="310361D2" w14:textId="77777777">
        <w:tc>
          <w:tcPr>
            <w:tcW w:w="2442" w:type="dxa"/>
          </w:tcPr>
          <w:p w14:paraId="6A3E279A" w14:textId="6B1C897B" w:rsidR="006C4B38" w:rsidRDefault="006C4B38">
            <w:pPr>
              <w:ind w:left="0" w:firstLine="0"/>
              <w:jc w:val="center"/>
            </w:pPr>
            <w:r>
              <w:t>Наименование роли</w:t>
            </w:r>
          </w:p>
        </w:tc>
        <w:tc>
          <w:tcPr>
            <w:tcW w:w="2442" w:type="dxa"/>
          </w:tcPr>
          <w:p w14:paraId="6D821BA1" w14:textId="73179D4F" w:rsidR="006C4B38" w:rsidRPr="006C4B38" w:rsidRDefault="006C4B38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  <w:p w14:paraId="336AE3C7" w14:textId="77777777" w:rsidR="006C4B38" w:rsidRDefault="006C4B38">
            <w:pPr>
              <w:ind w:left="0" w:firstLine="0"/>
              <w:jc w:val="center"/>
            </w:pPr>
          </w:p>
        </w:tc>
        <w:tc>
          <w:tcPr>
            <w:tcW w:w="2443" w:type="dxa"/>
          </w:tcPr>
          <w:p w14:paraId="26B11F8A" w14:textId="77777777" w:rsidR="006C4B38" w:rsidRPr="00384A20" w:rsidRDefault="006C4B38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2443" w:type="dxa"/>
          </w:tcPr>
          <w:p w14:paraId="7413A73A" w14:textId="77777777" w:rsidR="006C4B38" w:rsidRDefault="006C4B38">
            <w:pPr>
              <w:ind w:left="0" w:firstLine="0"/>
              <w:jc w:val="center"/>
            </w:pPr>
            <w:r w:rsidRPr="00384A20">
              <w:t>65</w:t>
            </w:r>
            <w:r>
              <w:t> </w:t>
            </w:r>
            <w:r w:rsidRPr="00384A20">
              <w:t>535</w:t>
            </w:r>
            <w:r>
              <w:t xml:space="preserve"> байт</w:t>
            </w:r>
          </w:p>
        </w:tc>
      </w:tr>
      <w:tr w:rsidR="006C4B38" w14:paraId="26FFF842" w14:textId="77777777">
        <w:tc>
          <w:tcPr>
            <w:tcW w:w="2442" w:type="dxa"/>
          </w:tcPr>
          <w:p w14:paraId="69CC719B" w14:textId="48B99023" w:rsidR="006C4B38" w:rsidRPr="006C4B38" w:rsidRDefault="006C4B38">
            <w:pPr>
              <w:ind w:left="0" w:firstLine="0"/>
              <w:jc w:val="center"/>
            </w:pPr>
            <w:r>
              <w:t>Описание</w:t>
            </w:r>
          </w:p>
        </w:tc>
        <w:tc>
          <w:tcPr>
            <w:tcW w:w="2442" w:type="dxa"/>
          </w:tcPr>
          <w:p w14:paraId="632F299D" w14:textId="2649189D" w:rsidR="006C4B38" w:rsidRPr="006C4B38" w:rsidRDefault="006C4B38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2443" w:type="dxa"/>
          </w:tcPr>
          <w:p w14:paraId="235C51DD" w14:textId="77777777" w:rsidR="006C4B38" w:rsidRPr="00384A20" w:rsidRDefault="006C4B38">
            <w:pPr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2443" w:type="dxa"/>
          </w:tcPr>
          <w:p w14:paraId="27BD5F5B" w14:textId="77777777" w:rsidR="006C4B38" w:rsidRDefault="006C4B38">
            <w:pPr>
              <w:ind w:left="0" w:firstLine="0"/>
              <w:jc w:val="center"/>
            </w:pPr>
            <w:r w:rsidRPr="00384A20">
              <w:t>65</w:t>
            </w:r>
            <w:r>
              <w:t> </w:t>
            </w:r>
            <w:r w:rsidRPr="00384A20">
              <w:t>535</w:t>
            </w:r>
            <w:r>
              <w:t xml:space="preserve"> байт</w:t>
            </w:r>
          </w:p>
        </w:tc>
      </w:tr>
    </w:tbl>
    <w:p w14:paraId="74B963B9" w14:textId="553D7694" w:rsidR="007F1419" w:rsidRDefault="007F1419" w:rsidP="007F1419">
      <w:pPr>
        <w:spacing w:before="240"/>
      </w:pPr>
      <w:r w:rsidRPr="007F1419">
        <w:t>Для функционирования разрабатываемого веб-приложения требуется сервер с установленной СУБД PostgreSQL, а также клиентские устройства пользователей. Минимальные характеристики аппаратного обеспечения следующие</w:t>
      </w:r>
      <w:r w:rsidRPr="00DE4C5C">
        <w:t>.</w:t>
      </w:r>
      <w:r>
        <w:t xml:space="preserve"> Для серверной части: </w:t>
      </w:r>
    </w:p>
    <w:p w14:paraId="00390924" w14:textId="36DA8752" w:rsidR="007F1419" w:rsidRDefault="007F1419" w:rsidP="007F1419">
      <w:pPr>
        <w:pStyle w:val="af9"/>
        <w:numPr>
          <w:ilvl w:val="0"/>
          <w:numId w:val="19"/>
        </w:numPr>
        <w:ind w:left="567"/>
      </w:pPr>
      <w:r>
        <w:t>4-ядерный процессор;</w:t>
      </w:r>
    </w:p>
    <w:p w14:paraId="3423E9A7" w14:textId="4A9B6FED" w:rsidR="007F1419" w:rsidRDefault="007F1419" w:rsidP="007F1419">
      <w:pPr>
        <w:pStyle w:val="af9"/>
        <w:numPr>
          <w:ilvl w:val="0"/>
          <w:numId w:val="19"/>
        </w:numPr>
        <w:ind w:left="567"/>
      </w:pPr>
      <w:r>
        <w:t>оперативная память от 8 гб;</w:t>
      </w:r>
    </w:p>
    <w:p w14:paraId="4EC1A20A" w14:textId="304BACAD" w:rsidR="007F1419" w:rsidRDefault="007F1419" w:rsidP="007F1419">
      <w:pPr>
        <w:pStyle w:val="af9"/>
        <w:numPr>
          <w:ilvl w:val="0"/>
          <w:numId w:val="19"/>
        </w:numPr>
        <w:ind w:left="567"/>
      </w:pPr>
      <w:r>
        <w:t>дисковое пространство от 100 гб;</w:t>
      </w:r>
    </w:p>
    <w:p w14:paraId="53E24FD2" w14:textId="475A1101" w:rsidR="007F1419" w:rsidRPr="007F1419" w:rsidRDefault="007F1419" w:rsidP="007F1419">
      <w:pPr>
        <w:pStyle w:val="af9"/>
        <w:numPr>
          <w:ilvl w:val="0"/>
          <w:numId w:val="19"/>
        </w:numPr>
        <w:ind w:left="567"/>
      </w:pPr>
      <w:r>
        <w:t>операционная система</w:t>
      </w:r>
      <w:r>
        <w:rPr>
          <w:lang w:val="en-US"/>
        </w:rPr>
        <w:t xml:space="preserve"> Windows.</w:t>
      </w:r>
    </w:p>
    <w:p w14:paraId="102EBFBD" w14:textId="5452F478" w:rsidR="007F1419" w:rsidRDefault="007F1419" w:rsidP="007F1419">
      <w:pPr>
        <w:ind w:left="207" w:firstLine="0"/>
      </w:pPr>
      <w:r>
        <w:t xml:space="preserve">А для клиентской части: </w:t>
      </w:r>
    </w:p>
    <w:p w14:paraId="0C05BD07" w14:textId="40A79EDA" w:rsidR="007F1419" w:rsidRDefault="007F1419" w:rsidP="007F1419">
      <w:pPr>
        <w:pStyle w:val="af9"/>
        <w:numPr>
          <w:ilvl w:val="0"/>
          <w:numId w:val="20"/>
        </w:numPr>
        <w:ind w:left="567"/>
      </w:pPr>
      <w:r>
        <w:t>устройство с доступом в Интернет;</w:t>
      </w:r>
    </w:p>
    <w:p w14:paraId="210110AB" w14:textId="586E1217" w:rsidR="007F1419" w:rsidRDefault="007F1419" w:rsidP="007F1419">
      <w:pPr>
        <w:pStyle w:val="af9"/>
        <w:numPr>
          <w:ilvl w:val="0"/>
          <w:numId w:val="20"/>
        </w:numPr>
        <w:ind w:left="567"/>
      </w:pPr>
      <w:r>
        <w:t>современный веб-браузер;</w:t>
      </w:r>
    </w:p>
    <w:p w14:paraId="7D1D5564" w14:textId="7344D4B5" w:rsidR="007F1419" w:rsidRPr="007F1419" w:rsidRDefault="007F1419" w:rsidP="007F1419">
      <w:pPr>
        <w:pStyle w:val="af9"/>
        <w:numPr>
          <w:ilvl w:val="0"/>
          <w:numId w:val="20"/>
        </w:numPr>
        <w:ind w:left="567"/>
      </w:pPr>
      <w:r>
        <w:t>минимальное разрешение экрана 1366</w:t>
      </w:r>
      <w:r>
        <w:rPr>
          <w:lang w:val="en-US"/>
        </w:rPr>
        <w:t>x768</w:t>
      </w:r>
      <w:r>
        <w:t>.</w:t>
      </w:r>
    </w:p>
    <w:p w14:paraId="08C1EFCB" w14:textId="1EA7B077" w:rsidR="0066732C" w:rsidRPr="0066732C" w:rsidRDefault="007F1419" w:rsidP="0066732C">
      <w:pPr>
        <w:tabs>
          <w:tab w:val="left" w:pos="6705"/>
        </w:tabs>
        <w:ind w:firstLine="632"/>
        <w:rPr>
          <w:b/>
          <w:bCs/>
        </w:rPr>
      </w:pPr>
      <w:r w:rsidRPr="007F1419">
        <w:t>Такие характеристики обеспечивают корректную работу системы при одновременном использовании приложения десятками пользователей и позволяют масштабировать её при необходимости</w:t>
      </w:r>
      <w:r w:rsidRPr="00384A20">
        <w:t>.</w:t>
      </w:r>
      <w:r w:rsidR="00826572">
        <w:t xml:space="preserve"> Полную схему можно увиедеть в </w:t>
      </w:r>
      <w:hyperlink w:anchor="_Приложение_А" w:history="1">
        <w:r w:rsidR="00826572" w:rsidRPr="0066732C">
          <w:rPr>
            <w:rStyle w:val="a7"/>
            <w:color w:val="000000" w:themeColor="text1"/>
          </w:rPr>
          <w:t>Приложении А</w:t>
        </w:r>
      </w:hyperlink>
      <w:r w:rsidR="00826572">
        <w:t>.</w:t>
      </w:r>
    </w:p>
    <w:p w14:paraId="1318FF6A" w14:textId="77777777" w:rsidR="0066732C" w:rsidRPr="0066732C" w:rsidRDefault="0066732C" w:rsidP="0066732C">
      <w:pPr>
        <w:tabs>
          <w:tab w:val="left" w:pos="6705"/>
        </w:tabs>
        <w:ind w:firstLine="632"/>
      </w:pPr>
      <w:r w:rsidRPr="0066732C">
        <w:t>К информации, вводимой пользователями с клавиатуры, относятся:</w:t>
      </w:r>
    </w:p>
    <w:p w14:paraId="410B2F9E" w14:textId="77777777" w:rsidR="0066732C" w:rsidRPr="0066732C" w:rsidRDefault="0066732C" w:rsidP="0066732C">
      <w:pPr>
        <w:numPr>
          <w:ilvl w:val="0"/>
          <w:numId w:val="31"/>
        </w:numPr>
        <w:tabs>
          <w:tab w:val="clear" w:pos="720"/>
          <w:tab w:val="num" w:pos="567"/>
          <w:tab w:val="left" w:pos="6705"/>
        </w:tabs>
        <w:ind w:hanging="436"/>
      </w:pPr>
      <w:r w:rsidRPr="0066732C">
        <w:t>регистрационные данные (ФИО, email, пароль, роль);</w:t>
      </w:r>
    </w:p>
    <w:p w14:paraId="652E9D62" w14:textId="77777777" w:rsidR="0066732C" w:rsidRPr="0066732C" w:rsidRDefault="0066732C" w:rsidP="0066732C">
      <w:pPr>
        <w:numPr>
          <w:ilvl w:val="0"/>
          <w:numId w:val="31"/>
        </w:numPr>
        <w:tabs>
          <w:tab w:val="clear" w:pos="720"/>
          <w:tab w:val="num" w:pos="567"/>
          <w:tab w:val="left" w:pos="6705"/>
        </w:tabs>
        <w:ind w:hanging="436"/>
      </w:pPr>
      <w:r w:rsidRPr="0066732C">
        <w:t>учетные данные при авторизации (логин, пароль);</w:t>
      </w:r>
    </w:p>
    <w:p w14:paraId="4858A266" w14:textId="77777777" w:rsidR="0066732C" w:rsidRPr="0066732C" w:rsidRDefault="0066732C" w:rsidP="0066732C">
      <w:pPr>
        <w:numPr>
          <w:ilvl w:val="0"/>
          <w:numId w:val="31"/>
        </w:numPr>
        <w:tabs>
          <w:tab w:val="clear" w:pos="720"/>
          <w:tab w:val="num" w:pos="567"/>
          <w:tab w:val="left" w:pos="6705"/>
        </w:tabs>
        <w:ind w:hanging="436"/>
      </w:pPr>
      <w:r w:rsidRPr="0066732C">
        <w:t>параметры создаваемых задач (название, описание, исполнитель, дедлайн, приоритет);</w:t>
      </w:r>
    </w:p>
    <w:p w14:paraId="0B5B0F2E" w14:textId="380E244B" w:rsidR="0066732C" w:rsidRPr="0066732C" w:rsidRDefault="0066732C" w:rsidP="0066732C">
      <w:pPr>
        <w:numPr>
          <w:ilvl w:val="0"/>
          <w:numId w:val="31"/>
        </w:numPr>
        <w:tabs>
          <w:tab w:val="clear" w:pos="720"/>
          <w:tab w:val="num" w:pos="567"/>
          <w:tab w:val="left" w:pos="6705"/>
        </w:tabs>
        <w:ind w:hanging="436"/>
      </w:pPr>
      <w:r w:rsidRPr="0066732C">
        <w:t>команды изменения статусов задач (например, «Выполнена» или «Просрочена»)</w:t>
      </w:r>
      <w:r w:rsidR="009473DE">
        <w:t>.</w:t>
      </w:r>
    </w:p>
    <w:p w14:paraId="2FF21AFF" w14:textId="2A1C8774" w:rsidR="0066732C" w:rsidRPr="0066732C" w:rsidRDefault="0066732C" w:rsidP="009473DE">
      <w:pPr>
        <w:tabs>
          <w:tab w:val="left" w:pos="6705"/>
        </w:tabs>
        <w:ind w:firstLine="632"/>
      </w:pPr>
      <w:r w:rsidRPr="0066732C">
        <w:lastRenderedPageBreak/>
        <w:t xml:space="preserve">Формы ввода реализуются в интерфейсе веб-приложения и в заполненном виде помещаются в </w:t>
      </w:r>
      <w:hyperlink w:anchor="_Приложение_В" w:history="1">
        <w:r w:rsidRPr="0066732C">
          <w:rPr>
            <w:rStyle w:val="a7"/>
            <w:color w:val="000000" w:themeColor="text1"/>
          </w:rPr>
          <w:t xml:space="preserve">Приложение </w:t>
        </w:r>
        <w:r w:rsidRPr="00FC5735">
          <w:rPr>
            <w:rStyle w:val="a7"/>
            <w:color w:val="000000" w:themeColor="text1"/>
          </w:rPr>
          <w:t>В</w:t>
        </w:r>
      </w:hyperlink>
      <w:r w:rsidRPr="0066732C">
        <w:t>.</w:t>
      </w:r>
    </w:p>
    <w:p w14:paraId="7602858B" w14:textId="77777777" w:rsidR="0066732C" w:rsidRDefault="0066732C" w:rsidP="009473DE">
      <w:pPr>
        <w:tabs>
          <w:tab w:val="left" w:pos="6705"/>
        </w:tabs>
        <w:ind w:firstLine="632"/>
      </w:pPr>
      <w:r w:rsidRPr="0066732C">
        <w:t>Следует отметить, что часть вводимой информации используется для обработки, но не сохраняется в БД. К примеру, фильтры поиска, временные параметры экспорта или временные токены сеанса не подлежат хранению на постоянных носителях.</w:t>
      </w:r>
    </w:p>
    <w:p w14:paraId="6636EB4E" w14:textId="230FBEAE" w:rsidR="00F93B4F" w:rsidRDefault="00F93B4F" w:rsidP="00F93B4F">
      <w:pPr>
        <w:tabs>
          <w:tab w:val="left" w:pos="6705"/>
        </w:tabs>
        <w:ind w:firstLine="632"/>
      </w:pPr>
      <w:r>
        <w:t>К выходной информации относятся:</w:t>
      </w:r>
    </w:p>
    <w:p w14:paraId="3C1F521A" w14:textId="24D0F8B5" w:rsidR="00F93B4F" w:rsidRDefault="00F93B4F" w:rsidP="00F93B4F">
      <w:pPr>
        <w:pStyle w:val="af9"/>
        <w:numPr>
          <w:ilvl w:val="0"/>
          <w:numId w:val="32"/>
        </w:numPr>
        <w:tabs>
          <w:tab w:val="left" w:pos="6705"/>
        </w:tabs>
        <w:ind w:left="567"/>
      </w:pPr>
      <w:r>
        <w:t>списки задач (персональные для сотрудников и для руководителей);</w:t>
      </w:r>
    </w:p>
    <w:p w14:paraId="6E918839" w14:textId="05563EDE" w:rsidR="00F93B4F" w:rsidRDefault="00F93B4F" w:rsidP="00F93B4F">
      <w:pPr>
        <w:pStyle w:val="af9"/>
        <w:numPr>
          <w:ilvl w:val="0"/>
          <w:numId w:val="32"/>
        </w:numPr>
        <w:tabs>
          <w:tab w:val="left" w:pos="6705"/>
        </w:tabs>
        <w:ind w:left="567"/>
      </w:pPr>
      <w:r>
        <w:t>карточки задач с детальной информацией;</w:t>
      </w:r>
    </w:p>
    <w:p w14:paraId="5D4A707A" w14:textId="3DDA8BB4" w:rsidR="00F93B4F" w:rsidRDefault="00F93B4F" w:rsidP="00F93B4F">
      <w:pPr>
        <w:pStyle w:val="af9"/>
        <w:numPr>
          <w:ilvl w:val="0"/>
          <w:numId w:val="32"/>
        </w:numPr>
        <w:tabs>
          <w:tab w:val="left" w:pos="6705"/>
        </w:tabs>
        <w:ind w:left="567"/>
      </w:pPr>
      <w:r>
        <w:t>уведомления в реальном времени (о создании, изменении дедлайна, смене статуса, просрочке);</w:t>
      </w:r>
    </w:p>
    <w:p w14:paraId="5BB7FC39" w14:textId="1B596E40" w:rsidR="00F93B4F" w:rsidRDefault="00F93B4F" w:rsidP="00F93B4F">
      <w:pPr>
        <w:pStyle w:val="af9"/>
        <w:numPr>
          <w:ilvl w:val="0"/>
          <w:numId w:val="32"/>
        </w:numPr>
        <w:tabs>
          <w:tab w:val="left" w:pos="6705"/>
        </w:tabs>
        <w:ind w:left="567"/>
      </w:pPr>
      <w:r>
        <w:t>статистические отчеты по задачам (количество выполненных, активных и просроченных)</w:t>
      </w:r>
    </w:p>
    <w:p w14:paraId="67D590AA" w14:textId="773DF1E9" w:rsidR="00F93B4F" w:rsidRPr="0066732C" w:rsidRDefault="00F93B4F" w:rsidP="00F93B4F">
      <w:pPr>
        <w:tabs>
          <w:tab w:val="left" w:pos="6705"/>
        </w:tabs>
        <w:ind w:firstLine="632"/>
      </w:pPr>
      <w:r>
        <w:t xml:space="preserve">Каждый выходной документ имеет свою структуру, разработанную на основании требований заказчика. Например, CSV-отчет включает заголовки: id задачи, название, исполнитель, статус, дедлайн, приоритет, комментарий. Структуры выходных файлов представлены в </w:t>
      </w:r>
      <w:hyperlink w:anchor="_Приложение_Г" w:history="1">
        <w:r w:rsidRPr="00A43AB0">
          <w:rPr>
            <w:rStyle w:val="a7"/>
            <w:color w:val="000000" w:themeColor="text1"/>
          </w:rPr>
          <w:t>Приложении Г</w:t>
        </w:r>
      </w:hyperlink>
      <w:r>
        <w:t>.</w:t>
      </w:r>
    </w:p>
    <w:p w14:paraId="2384AB52" w14:textId="77777777" w:rsidR="0066732C" w:rsidRDefault="0066732C" w:rsidP="004B25B6">
      <w:pPr>
        <w:tabs>
          <w:tab w:val="left" w:pos="6705"/>
        </w:tabs>
        <w:spacing w:after="240"/>
        <w:ind w:firstLine="632"/>
      </w:pPr>
    </w:p>
    <w:p w14:paraId="1CDDB584" w14:textId="77777777" w:rsidR="0066732C" w:rsidRDefault="0066732C" w:rsidP="004B25B6">
      <w:pPr>
        <w:tabs>
          <w:tab w:val="left" w:pos="6705"/>
        </w:tabs>
        <w:spacing w:after="240"/>
        <w:ind w:firstLine="632"/>
      </w:pPr>
    </w:p>
    <w:p w14:paraId="24A51CA2" w14:textId="77777777" w:rsidR="006C4B38" w:rsidRDefault="006C4B38" w:rsidP="005756AF"/>
    <w:p w14:paraId="0A32ED60" w14:textId="77777777" w:rsidR="001D5D3D" w:rsidRDefault="001D5D3D">
      <w:pPr>
        <w:ind w:left="0" w:firstLine="0"/>
        <w:jc w:val="left"/>
      </w:pPr>
      <w:r>
        <w:br w:type="page"/>
      </w:r>
    </w:p>
    <w:p w14:paraId="5CC990DE" w14:textId="100677A2" w:rsidR="001D5D3D" w:rsidRDefault="001D5D3D" w:rsidP="001D5D3D">
      <w:pPr>
        <w:pStyle w:val="10"/>
        <w:numPr>
          <w:ilvl w:val="0"/>
          <w:numId w:val="5"/>
        </w:numPr>
        <w:ind w:hanging="141"/>
      </w:pPr>
      <w:bookmarkStart w:id="5" w:name="_Toc209871212"/>
      <w:r>
        <w:lastRenderedPageBreak/>
        <w:t>Функционирование программы</w:t>
      </w:r>
      <w:bookmarkEnd w:id="5"/>
    </w:p>
    <w:p w14:paraId="6227446A" w14:textId="7CE7DFFA" w:rsidR="00AC0516" w:rsidRDefault="00AC0516" w:rsidP="00AC0516">
      <w:pPr>
        <w:ind w:firstLine="567"/>
      </w:pPr>
      <w:r>
        <w:t>Разрабатываемое веб-приложение предназначено для управления задачами и мониторинга их выполнения сотрудниками компании. Основная цель программы — обеспечить прозрачность рабочих процессов, контроль сроков выполнения задач, а также своевременное информирование пользователей о событиях в системе. Программа функционирует как интегрированная система, включающая серверную часть, клиентский интерфейс и базу данных.</w:t>
      </w:r>
    </w:p>
    <w:p w14:paraId="3AC6EDEE" w14:textId="77777777" w:rsidR="00E935E4" w:rsidRDefault="00E935E4" w:rsidP="008A2E5F">
      <w:pPr>
        <w:spacing w:after="240"/>
        <w:ind w:firstLine="567"/>
      </w:pPr>
      <w:r w:rsidRPr="00E935E4">
        <w:t>Особое внимание при проектировании было уделено построению системы в соответствии с принципами чистой архитектуры, что позволило добиться высокой модульности и удобства сопровождения. В рамках данной концепции выделяются несколько уровней: Domain, где сосредоточена бизнес-логика, сущности, перечисления и value objects; Application, содержащий сценарии работы с доменной моделью (use cases); Infrastructure, включающая репозитории, сервисы и адаптеры для взаимодействия с внешними системами и базой данных; а также Interface, представленный контроллерами и резолверами, которые выполняют роль входных точек (HTTP/GraphQL). Благодаря такому разделению обеспечивается слабая связанность модулей и высокая степень повторного использования кода, что особенно важно при масштабировании и дальнейшем развитии проекта.</w:t>
      </w:r>
    </w:p>
    <w:p w14:paraId="6791299F" w14:textId="58870826" w:rsidR="006F11D1" w:rsidRDefault="006F11D1" w:rsidP="006F11D1">
      <w:pPr>
        <w:ind w:firstLine="567"/>
        <w:jc w:val="center"/>
      </w:pPr>
      <w:r>
        <w:rPr>
          <w:noProof/>
          <w:lang w:val="en-US"/>
        </w:rPr>
        <w:drawing>
          <wp:inline distT="0" distB="0" distL="0" distR="0" wp14:anchorId="4F50718C" wp14:editId="5C20D63C">
            <wp:extent cx="3371429" cy="4009524"/>
            <wp:effectExtent l="0" t="0" r="635" b="0"/>
            <wp:docPr id="2091738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389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70D1" w14:textId="43DBA500" w:rsidR="006F11D1" w:rsidRPr="00E935E4" w:rsidRDefault="006F11D1" w:rsidP="008A2E5F">
      <w:pPr>
        <w:spacing w:after="240"/>
        <w:ind w:firstLine="567"/>
      </w:pPr>
      <w:r>
        <w:t>Рисунок 2 – Чистая архитектура</w:t>
      </w:r>
    </w:p>
    <w:p w14:paraId="7CA28BEA" w14:textId="77777777" w:rsidR="00E935E4" w:rsidRDefault="00E935E4" w:rsidP="00773A81">
      <w:pPr>
        <w:spacing w:after="240"/>
        <w:ind w:firstLine="567"/>
      </w:pPr>
      <w:r w:rsidRPr="00E935E4">
        <w:t xml:space="preserve">Особое место в системе занимает база данных, реализованная с использованием PostgreSQL и описанная при помощи Prisma ORM. Она содержит ключевые </w:t>
      </w:r>
      <w:r w:rsidRPr="00E935E4">
        <w:lastRenderedPageBreak/>
        <w:t>сущности, которые отражают логику предметной области: пользователи, роли, задачи, уведомления, токены обновления и департаменты. Между таблицами установлены чёткие связи, позволяющие поддерживать целостность и консистентность данных. Так, каждый пользователь может относиться к конкретному департаменту, быть назначенным исполнителем или автором задачи, обладать несколькими ролями и получать уведомления о событиях, связанных с его деятельностью.</w:t>
      </w:r>
    </w:p>
    <w:p w14:paraId="17A0489D" w14:textId="1A7B2CC3" w:rsidR="00773A81" w:rsidRDefault="00773A81" w:rsidP="00773A81">
      <w:pPr>
        <w:ind w:firstLine="567"/>
        <w:jc w:val="center"/>
      </w:pPr>
      <w:r>
        <w:rPr>
          <w:noProof/>
          <w:lang w:val="en-US"/>
        </w:rPr>
        <w:drawing>
          <wp:inline distT="0" distB="0" distL="0" distR="0" wp14:anchorId="0270EF4A" wp14:editId="22D20748">
            <wp:extent cx="4747260" cy="3538116"/>
            <wp:effectExtent l="0" t="0" r="0" b="5715"/>
            <wp:docPr id="425792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924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9497" cy="353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BE41" w14:textId="6B77DFC3" w:rsidR="00773A81" w:rsidRPr="00773A81" w:rsidRDefault="00773A81" w:rsidP="00683657">
      <w:pPr>
        <w:spacing w:after="240"/>
        <w:ind w:firstLine="567"/>
      </w:pPr>
      <w:r>
        <w:t xml:space="preserve">Рисунок 3 – Пример схемы </w:t>
      </w:r>
      <w:r>
        <w:rPr>
          <w:lang w:val="en-US"/>
        </w:rPr>
        <w:t>prisma</w:t>
      </w:r>
    </w:p>
    <w:p w14:paraId="19839E81" w14:textId="6BE209C9" w:rsidR="001B56F4" w:rsidRDefault="001B56F4" w:rsidP="004B25B6">
      <w:pPr>
        <w:ind w:firstLine="567"/>
      </w:pPr>
      <w:r w:rsidRPr="001B56F4">
        <w:t>Каждый пользователь системы принадлежит к определённому департаменту и обладает конкретной ролью. В модели предусмотрены следующие роли: администратор, менеджер, руководитель департамента, разработчик и продавец.</w:t>
      </w:r>
      <w:r w:rsidR="004B25B6">
        <w:t xml:space="preserve"> </w:t>
      </w:r>
      <w:r>
        <w:t>Возможности пользователей по ролям далее:</w:t>
      </w:r>
    </w:p>
    <w:p w14:paraId="35B36DD7" w14:textId="6FD4C3BB" w:rsidR="001B56F4" w:rsidRDefault="001B56F4" w:rsidP="004B25B6">
      <w:pPr>
        <w:pStyle w:val="af9"/>
        <w:numPr>
          <w:ilvl w:val="0"/>
          <w:numId w:val="21"/>
        </w:numPr>
        <w:ind w:left="567" w:hanging="425"/>
      </w:pPr>
      <w:r>
        <w:t>а</w:t>
      </w:r>
      <w:r w:rsidRPr="001B56F4">
        <w:t>дминистратор управляет пользователями, может изменять роли, контролировать все задачи и просматривать статистику</w:t>
      </w:r>
      <w:r>
        <w:t>;</w:t>
      </w:r>
    </w:p>
    <w:p w14:paraId="177669B6" w14:textId="6F223ADE" w:rsidR="001B56F4" w:rsidRDefault="001B56F4" w:rsidP="004B25B6">
      <w:pPr>
        <w:pStyle w:val="af9"/>
        <w:numPr>
          <w:ilvl w:val="0"/>
          <w:numId w:val="21"/>
        </w:numPr>
        <w:ind w:left="567" w:hanging="424"/>
      </w:pPr>
      <w:r>
        <w:t>р</w:t>
      </w:r>
      <w:r w:rsidRPr="001B56F4">
        <w:t>уководитель департамента создаёт задачи для сотрудников своего подразделения, назначает исполнителей и отслеживает прогресс</w:t>
      </w:r>
      <w:r>
        <w:t>;</w:t>
      </w:r>
    </w:p>
    <w:p w14:paraId="6DD77054" w14:textId="75CB27B5" w:rsidR="001B56F4" w:rsidRDefault="001B56F4" w:rsidP="004B25B6">
      <w:pPr>
        <w:pStyle w:val="af9"/>
        <w:numPr>
          <w:ilvl w:val="0"/>
          <w:numId w:val="21"/>
        </w:numPr>
        <w:ind w:left="567" w:hanging="424"/>
      </w:pPr>
      <w:r>
        <w:t>м</w:t>
      </w:r>
      <w:r w:rsidRPr="001B56F4">
        <w:t>енеджеры, разработчики и продавцы выступают исполнителями задач и взаимодействуют с системой в части выполнения поручений</w:t>
      </w:r>
      <w:r>
        <w:t>.</w:t>
      </w:r>
    </w:p>
    <w:p w14:paraId="527C9A39" w14:textId="32DBE965" w:rsidR="00B872E2" w:rsidRPr="00E935E4" w:rsidRDefault="00B872E2" w:rsidP="004B25B6">
      <w:pPr>
        <w:ind w:left="-426" w:firstLine="568"/>
      </w:pPr>
      <w:r w:rsidRPr="00B872E2">
        <w:t>Ролевое разграничение обеспечивает гибкость системы и реализует RBAC-модель (Role-Based Access Control), что гарантирует доступ только к тем функциям, которые соответствуют должностным обязанностям сотрудника.</w:t>
      </w:r>
    </w:p>
    <w:p w14:paraId="3BC78857" w14:textId="6C1AF517" w:rsidR="009C23B8" w:rsidRDefault="004B25B6" w:rsidP="004B25B6">
      <w:pPr>
        <w:ind w:firstLine="568"/>
      </w:pPr>
      <w:r w:rsidRPr="004B25B6">
        <w:t>Основной бизнес-процесс приложения строится вокруг сущности Task.</w:t>
      </w:r>
      <w:r>
        <w:t xml:space="preserve"> </w:t>
      </w:r>
      <w:r w:rsidRPr="004B25B6">
        <w:t xml:space="preserve">Руководитель или администратор формирует задачу, указывая название, описание, приоритет и дедлайн. В момент создания задача получает статус NEW. В базе данных </w:t>
      </w:r>
      <w:r w:rsidRPr="004B25B6">
        <w:lastRenderedPageBreak/>
        <w:t>фиксируется идентификатор автора (createdById) и назначенного исполнителя (assignedToId).</w:t>
      </w:r>
    </w:p>
    <w:p w14:paraId="4A792943" w14:textId="55030225" w:rsidR="004B25B6" w:rsidRDefault="004B25B6" w:rsidP="004B25B6">
      <w:pPr>
        <w:ind w:firstLine="568"/>
      </w:pPr>
      <w:r w:rsidRPr="004B25B6">
        <w:t>Если руководитель указывает конкретного сотрудника, система сохраняет связь между пользователем и задачей. Таким образом, в дальнейшем пользователь получает доступ к своей «личной» подборке задач.</w:t>
      </w:r>
    </w:p>
    <w:p w14:paraId="6BBA26CB" w14:textId="2D74B5BE" w:rsidR="004B25B6" w:rsidRDefault="004B25B6" w:rsidP="004B25B6">
      <w:pPr>
        <w:ind w:firstLine="568"/>
      </w:pPr>
      <w:r w:rsidRPr="004B25B6">
        <w:t>Исполнитель имеет возможность изменять статус задачи: IN_PROGRES (в работе), DONE (выполнена) или OVERDUE (просрочена). Статус меняется как вручную, так и автоматически. Например, при наступлении дедлайна специальный крон-процесс переводит невыполненные задачи в статус OVERDUE.</w:t>
      </w:r>
    </w:p>
    <w:p w14:paraId="3635E457" w14:textId="27E075FB" w:rsidR="004B25B6" w:rsidRDefault="004B25B6" w:rsidP="004B25B6">
      <w:pPr>
        <w:ind w:firstLine="568"/>
      </w:pPr>
      <w:r w:rsidRPr="004B25B6">
        <w:t>Руководитель может изменять условия задачи (описание, дедлайн, приоритет), а также удалять задачи при необходимости.</w:t>
      </w:r>
    </w:p>
    <w:p w14:paraId="0E48D4C0" w14:textId="0A3D42A8" w:rsidR="004B25B6" w:rsidRDefault="004B25B6" w:rsidP="004B25B6">
      <w:pPr>
        <w:ind w:firstLine="568"/>
      </w:pPr>
      <w:r w:rsidRPr="004B25B6">
        <w:t>Таким образом, система отражает полный жизненный цикл задачи — от момента её постановки до завершения или перевода в категорию просроченных.</w:t>
      </w:r>
    </w:p>
    <w:p w14:paraId="597B8B66" w14:textId="4047407B" w:rsidR="00D26EA4" w:rsidRPr="00D26EA4" w:rsidRDefault="00D26EA4" w:rsidP="00D26EA4">
      <w:pPr>
        <w:ind w:firstLine="568"/>
      </w:pPr>
      <w:r w:rsidRPr="00D26EA4">
        <w:t>Цепочка действий</w:t>
      </w:r>
      <w:r>
        <w:t xml:space="preserve"> представлена далее:</w:t>
      </w:r>
    </w:p>
    <w:p w14:paraId="739FB2E6" w14:textId="77777777" w:rsidR="00D26EA4" w:rsidRPr="00D26EA4" w:rsidRDefault="00D26EA4" w:rsidP="008245DE">
      <w:pPr>
        <w:numPr>
          <w:ilvl w:val="0"/>
          <w:numId w:val="33"/>
        </w:numPr>
        <w:tabs>
          <w:tab w:val="clear" w:pos="720"/>
          <w:tab w:val="num" w:pos="567"/>
        </w:tabs>
        <w:ind w:hanging="578"/>
      </w:pPr>
      <w:r w:rsidRPr="00D26EA4">
        <w:t>Пользователь вводит данные через веб-форму.</w:t>
      </w:r>
    </w:p>
    <w:p w14:paraId="509F2281" w14:textId="77777777" w:rsidR="00D26EA4" w:rsidRPr="00D26EA4" w:rsidRDefault="00D26EA4" w:rsidP="008245DE">
      <w:pPr>
        <w:numPr>
          <w:ilvl w:val="0"/>
          <w:numId w:val="33"/>
        </w:numPr>
        <w:tabs>
          <w:tab w:val="clear" w:pos="720"/>
          <w:tab w:val="num" w:pos="567"/>
        </w:tabs>
        <w:ind w:hanging="578"/>
      </w:pPr>
      <w:r w:rsidRPr="00D26EA4">
        <w:t>Клиентский интерфейс отправляет запрос на сервер.</w:t>
      </w:r>
    </w:p>
    <w:p w14:paraId="03FB9FEF" w14:textId="77777777" w:rsidR="00D26EA4" w:rsidRPr="00D26EA4" w:rsidRDefault="00D26EA4" w:rsidP="008245DE">
      <w:pPr>
        <w:numPr>
          <w:ilvl w:val="0"/>
          <w:numId w:val="33"/>
        </w:numPr>
        <w:tabs>
          <w:tab w:val="clear" w:pos="720"/>
          <w:tab w:val="num" w:pos="567"/>
        </w:tabs>
        <w:ind w:hanging="578"/>
      </w:pPr>
      <w:r w:rsidRPr="00D26EA4">
        <w:t>Сервер проверяет права доступа и валидирует данные.</w:t>
      </w:r>
    </w:p>
    <w:p w14:paraId="67334AF8" w14:textId="77777777" w:rsidR="00D26EA4" w:rsidRPr="00D26EA4" w:rsidRDefault="00D26EA4" w:rsidP="008245DE">
      <w:pPr>
        <w:numPr>
          <w:ilvl w:val="0"/>
          <w:numId w:val="33"/>
        </w:numPr>
        <w:tabs>
          <w:tab w:val="clear" w:pos="720"/>
          <w:tab w:val="num" w:pos="567"/>
        </w:tabs>
        <w:ind w:hanging="578"/>
      </w:pPr>
      <w:r w:rsidRPr="00D26EA4">
        <w:t>Данные сохраняются или обновляются в базе данных.</w:t>
      </w:r>
    </w:p>
    <w:p w14:paraId="35D0004F" w14:textId="77777777" w:rsidR="00D26EA4" w:rsidRPr="00D26EA4" w:rsidRDefault="00D26EA4" w:rsidP="008245DE">
      <w:pPr>
        <w:numPr>
          <w:ilvl w:val="0"/>
          <w:numId w:val="33"/>
        </w:numPr>
        <w:tabs>
          <w:tab w:val="clear" w:pos="720"/>
          <w:tab w:val="num" w:pos="567"/>
        </w:tabs>
        <w:ind w:hanging="578"/>
      </w:pPr>
      <w:r w:rsidRPr="00D26EA4">
        <w:t>Генерируются уведомления и события WebSocket.</w:t>
      </w:r>
    </w:p>
    <w:p w14:paraId="07A8A5FA" w14:textId="77777777" w:rsidR="00D26EA4" w:rsidRPr="00D26EA4" w:rsidRDefault="00D26EA4" w:rsidP="008245DE">
      <w:pPr>
        <w:numPr>
          <w:ilvl w:val="0"/>
          <w:numId w:val="33"/>
        </w:numPr>
        <w:tabs>
          <w:tab w:val="clear" w:pos="720"/>
          <w:tab w:val="num" w:pos="567"/>
        </w:tabs>
        <w:ind w:hanging="578"/>
      </w:pPr>
      <w:r w:rsidRPr="00D26EA4">
        <w:t>Клиент получает обновлённые списки задач и уведомления в реальном времени.</w:t>
      </w:r>
    </w:p>
    <w:p w14:paraId="6BF4220A" w14:textId="77777777" w:rsidR="00D26EA4" w:rsidRPr="00D26EA4" w:rsidRDefault="00D26EA4" w:rsidP="008245DE">
      <w:pPr>
        <w:numPr>
          <w:ilvl w:val="0"/>
          <w:numId w:val="33"/>
        </w:numPr>
        <w:tabs>
          <w:tab w:val="clear" w:pos="720"/>
          <w:tab w:val="num" w:pos="567"/>
        </w:tabs>
        <w:ind w:hanging="578"/>
      </w:pPr>
      <w:r w:rsidRPr="00D26EA4">
        <w:t>Фоновые процессы (cron) проверяют дедлайны и автоматически обновляют статусы.</w:t>
      </w:r>
    </w:p>
    <w:p w14:paraId="504BA59A" w14:textId="1470ADE2" w:rsidR="00D26EA4" w:rsidRDefault="00D26EA4" w:rsidP="008245DE">
      <w:pPr>
        <w:numPr>
          <w:ilvl w:val="0"/>
          <w:numId w:val="33"/>
        </w:numPr>
        <w:tabs>
          <w:tab w:val="clear" w:pos="720"/>
          <w:tab w:val="num" w:pos="567"/>
        </w:tabs>
        <w:ind w:hanging="578"/>
      </w:pPr>
      <w:r w:rsidRPr="00D26EA4">
        <w:t>Пользователь просматривает обновленную информацию через интерфейс или экспортирует данные в CSV.</w:t>
      </w:r>
    </w:p>
    <w:p w14:paraId="4CAA122F" w14:textId="233C14E1" w:rsidR="004B25B6" w:rsidRDefault="004B25B6" w:rsidP="004B25B6">
      <w:pPr>
        <w:ind w:firstLine="568"/>
      </w:pPr>
      <w:r w:rsidRPr="004B25B6">
        <w:t>Существенную роль в бизнес-логике играет система уведомлений. Каждое значимое событие фиксируется в таблице Notification, что обеспечивает прозрачность процессов и оперативное информирование сотрудников.</w:t>
      </w:r>
    </w:p>
    <w:p w14:paraId="5321FBDB" w14:textId="61332CA9" w:rsidR="004B25B6" w:rsidRDefault="004B25B6" w:rsidP="004B25B6">
      <w:pPr>
        <w:ind w:firstLine="568"/>
      </w:pPr>
      <w:r>
        <w:t>Список возможных уведомлений в системе выглядит так:</w:t>
      </w:r>
    </w:p>
    <w:p w14:paraId="12709043" w14:textId="4443FF02" w:rsidR="004B25B6" w:rsidRDefault="004B25B6" w:rsidP="004B25B6">
      <w:pPr>
        <w:pStyle w:val="af9"/>
        <w:numPr>
          <w:ilvl w:val="0"/>
          <w:numId w:val="22"/>
        </w:numPr>
        <w:ind w:left="567" w:hanging="425"/>
      </w:pPr>
      <w:r>
        <w:t>п</w:t>
      </w:r>
      <w:r w:rsidRPr="004B25B6">
        <w:t>ри создании задачи назначенному исполнителю направляется уведомление о том, что ему поручено новое задание</w:t>
      </w:r>
      <w:r>
        <w:t>;</w:t>
      </w:r>
    </w:p>
    <w:p w14:paraId="724D1929" w14:textId="7B2C45CD" w:rsidR="004B25B6" w:rsidRDefault="004B25B6" w:rsidP="004B25B6">
      <w:pPr>
        <w:pStyle w:val="af9"/>
        <w:numPr>
          <w:ilvl w:val="0"/>
          <w:numId w:val="22"/>
        </w:numPr>
        <w:ind w:left="567" w:hanging="425"/>
      </w:pPr>
      <w:r>
        <w:t>п</w:t>
      </w:r>
      <w:r w:rsidRPr="004B25B6">
        <w:t>ри изменении дедлайна или описания исполнитель получает соответствующее уведомление</w:t>
      </w:r>
      <w:r>
        <w:t>;</w:t>
      </w:r>
    </w:p>
    <w:p w14:paraId="55F21044" w14:textId="4FC85048" w:rsidR="004B25B6" w:rsidRDefault="004B25B6" w:rsidP="004B25B6">
      <w:pPr>
        <w:pStyle w:val="af9"/>
        <w:numPr>
          <w:ilvl w:val="0"/>
          <w:numId w:val="22"/>
        </w:numPr>
        <w:ind w:left="567" w:hanging="425"/>
      </w:pPr>
      <w:r>
        <w:t>п</w:t>
      </w:r>
      <w:r w:rsidRPr="004B25B6">
        <w:t>ри завершении задачи или изменении её статуса руководитель уведомляется о прогрессе работы подчинённых</w:t>
      </w:r>
      <w:r>
        <w:t>;</w:t>
      </w:r>
    </w:p>
    <w:p w14:paraId="2F460D4C" w14:textId="5C406F1F" w:rsidR="004B25B6" w:rsidRDefault="004B25B6" w:rsidP="004B25B6">
      <w:pPr>
        <w:pStyle w:val="af9"/>
        <w:numPr>
          <w:ilvl w:val="0"/>
          <w:numId w:val="22"/>
        </w:numPr>
        <w:ind w:left="567" w:hanging="425"/>
      </w:pPr>
      <w:r>
        <w:t>н</w:t>
      </w:r>
      <w:r w:rsidRPr="004B25B6">
        <w:t>епрочитанные уведомления хранятся в базе данных с флагом isRead = false и отображаются пользователю при входе в систему</w:t>
      </w:r>
      <w:r>
        <w:t>;</w:t>
      </w:r>
    </w:p>
    <w:p w14:paraId="0C0B1D32" w14:textId="5DCBB3A4" w:rsidR="009C23B8" w:rsidRDefault="007616CA" w:rsidP="00823EB5">
      <w:pPr>
        <w:ind w:left="-426" w:firstLine="568"/>
      </w:pPr>
      <w:r w:rsidRPr="007616CA">
        <w:t>Кроме того, уведомления передаются в реальном времени с использованием WebSocket, что позволяет сотрудникам мгновенно получать информацию о происходящих изменениях без необходимости обновлять страницу.</w:t>
      </w:r>
      <w:r w:rsidR="009C23B8">
        <w:br w:type="page"/>
      </w:r>
    </w:p>
    <w:p w14:paraId="216BB433" w14:textId="675959A5" w:rsidR="009C23B8" w:rsidRDefault="009C23B8" w:rsidP="009C23B8">
      <w:pPr>
        <w:pStyle w:val="10"/>
        <w:numPr>
          <w:ilvl w:val="0"/>
          <w:numId w:val="5"/>
        </w:numPr>
        <w:ind w:hanging="141"/>
      </w:pPr>
      <w:bookmarkStart w:id="6" w:name="_Toc209871213"/>
      <w:r>
        <w:lastRenderedPageBreak/>
        <w:t>Логика работы программы</w:t>
      </w:r>
      <w:bookmarkEnd w:id="6"/>
    </w:p>
    <w:p w14:paraId="2AE424D7" w14:textId="2C5D7DC3" w:rsidR="00F268A3" w:rsidRPr="00F268A3" w:rsidRDefault="00F268A3" w:rsidP="00F268A3">
      <w:r w:rsidRPr="00F268A3">
        <w:t>Логика работы веб-приложения строится вокруг взаимодействия пользователей с задачами и системой уведомлений, обеспечивая прозрачный контроль процессов внутри организации. После авторизации каждый сотрудник получает доступ к системе в зависимости от своей роли: администратор управляет пользователями и назначает права, руководитель формулирует задачи и отслеживает их выполнение, менеджеры и исполнители видят порученные им задания и фиксируют изменения статусов.</w:t>
      </w:r>
    </w:p>
    <w:p w14:paraId="0D660FFE" w14:textId="77777777" w:rsidR="00F268A3" w:rsidRPr="00F268A3" w:rsidRDefault="00F268A3" w:rsidP="00F268A3">
      <w:r w:rsidRPr="00F268A3">
        <w:t>Создание новой задачи сопровождается автоматическим формированием уведомления для назначенного исполнителя. Система сохраняет все параметры задачи — описание, дедлайн, приоритет, инициатора — и привязывает её к конкретному пользователю. Если исполнитель меняет статус задачи, например переводит её в состояние «выполнена» или «в работе», уведомление создаётся уже для руководителя, чтобы тот своевременно получил информацию о прогрессе. Аналогичным образом при изменении дедлайна система оповещает исполнителя, чтобы избежать недопонимания и задержек.</w:t>
      </w:r>
    </w:p>
    <w:p w14:paraId="1F804C7B" w14:textId="77777777" w:rsidR="00F268A3" w:rsidRPr="00F268A3" w:rsidRDefault="00F268A3" w:rsidP="00F268A3">
      <w:r w:rsidRPr="00F268A3">
        <w:t>Уведомления функционируют в двух режимах: они сохраняются в базе данных, что позволяет пользователю просматривать историю взаимодействия, и параллельно доставляются в режиме реального времени через WebSocket. Такой подход обеспечивает как надёжность фиксации событий, так и оперативность реакции. Кроме того, в системе предусмотрен периодический анализ сроков выполнения с помощью механизма cron-задач. Если дата окончания задания превышена, статус автоматически переводится в «просрочено», а соответствующие уведомления отправляются как руководителю, так и исполнителю.</w:t>
      </w:r>
    </w:p>
    <w:p w14:paraId="1802CFEC" w14:textId="77777777" w:rsidR="00F268A3" w:rsidRPr="00F268A3" w:rsidRDefault="00F268A3" w:rsidP="00F268A3">
      <w:r w:rsidRPr="00F268A3">
        <w:t>Руководитель и администратор имеют возможность наблюдать общую картину в виде списка всех задач или календарного представления, что значительно облегчает планирование. При необходимости они могут воспользоваться поиском и фильтрацией, включая интеграцию с Elasticsearch для быстрого доступа к данным. Менеджеры же видят только свои задачи и получают удобный инструмент для личной организации рабочего времени.</w:t>
      </w:r>
    </w:p>
    <w:p w14:paraId="3EEF3DEB" w14:textId="77777777" w:rsidR="00F268A3" w:rsidRPr="00F268A3" w:rsidRDefault="00F268A3" w:rsidP="00F268A3">
      <w:r w:rsidRPr="00F268A3">
        <w:t>Таким образом, бизнес-логика программы объединяет несколько взаимосвязанных процессов: регистрацию и авторизацию пользователей, назначение ролей и прав доступа, формирование и сопровождение задач на всех этапах их жизненного цикла, а также автоматизированную систему уведомлений, поддерживающую постоянную обратную связь между участниками. Центральным элементом является именно согласованность действий: каждое событие — от создания до изменения или завершения задачи — немедленно отражается в системе и в информационных потоках между пользователями. Это позволяет минимизировать риски просрочек, сделать процесс работы более прозрачным и повысить эффективность взаимодействия сотрудников.</w:t>
      </w:r>
    </w:p>
    <w:p w14:paraId="3BECC25F" w14:textId="7B272826" w:rsidR="00293A1E" w:rsidRDefault="00293A1E" w:rsidP="009C23B8"/>
    <w:p w14:paraId="121F5F88" w14:textId="77777777" w:rsidR="00293A1E" w:rsidRDefault="00293A1E">
      <w:pPr>
        <w:ind w:left="0" w:firstLine="0"/>
        <w:jc w:val="left"/>
      </w:pPr>
      <w:r>
        <w:br w:type="page"/>
      </w:r>
    </w:p>
    <w:p w14:paraId="58A0ADC3" w14:textId="48213011" w:rsidR="00293A1E" w:rsidRDefault="00293A1E" w:rsidP="00293A1E">
      <w:pPr>
        <w:pStyle w:val="10"/>
        <w:numPr>
          <w:ilvl w:val="0"/>
          <w:numId w:val="5"/>
        </w:numPr>
        <w:ind w:hanging="141"/>
      </w:pPr>
      <w:bookmarkStart w:id="7" w:name="_Toc209871214"/>
      <w:r>
        <w:lastRenderedPageBreak/>
        <w:t xml:space="preserve">Руководство системного </w:t>
      </w:r>
      <w:r w:rsidR="002909F1">
        <w:t>программиста</w:t>
      </w:r>
      <w:bookmarkEnd w:id="7"/>
    </w:p>
    <w:p w14:paraId="5B0FEC82" w14:textId="2FEEB6AD" w:rsidR="004B69AD" w:rsidRPr="004B69AD" w:rsidRDefault="004B69AD" w:rsidP="004B69AD">
      <w:r w:rsidRPr="004B69AD">
        <w:t>Разрабатываемая система управления задачами построена на модульной архитектуре с использованием фреймворка NestJS, что обеспечивает чёткое разграничение обязанностей между уровнями и удобство в сопровождении. Основная концепция построена на принципах чистой архитектуры, благодаря чему код остаётся легко расширяемым, тестируемым и поддающимся изменению без необходимости затрагивать всю систему целиком.</w:t>
      </w:r>
    </w:p>
    <w:p w14:paraId="0CF1290C" w14:textId="6DFAB879" w:rsidR="004B69AD" w:rsidRDefault="004B69AD" w:rsidP="008A2E5F">
      <w:pPr>
        <w:spacing w:after="240"/>
      </w:pPr>
      <w:r w:rsidRPr="004B69AD">
        <w:t>В рамках архитектуры выделяются четыре ключевых уровня. Уровень Domain включает бизнес-логику и основные сущности: пользователи, задачи, уведомления, департаменты, роли. Здесь же определяются перечисления, value objects и основные правила предметной области, такие как статус задачи, права доступа или формат хранения времени. Уровень Application реализует сценарии использования (use cases), которые управляют взаимодействием доменной модели с внешними процессами. Примером таких сценариев является создание новой задачи, назначение исполнителя или смена статуса. Уровень Infrastructure отвечает за интеграцию с внешними компонентами: базой данных PostgreSQL через Prisma ORM, системой уведомлений в реальном времени (WebSocket</w:t>
      </w:r>
      <w:r w:rsidR="001147D7" w:rsidRPr="001147D7">
        <w:t xml:space="preserve">, </w:t>
      </w:r>
      <w:r w:rsidR="001147D7">
        <w:rPr>
          <w:lang w:val="en-US"/>
        </w:rPr>
        <w:t>Redis</w:t>
      </w:r>
      <w:r w:rsidR="001147D7" w:rsidRPr="001147D7">
        <w:t xml:space="preserve">, </w:t>
      </w:r>
      <w:r w:rsidR="001147D7">
        <w:rPr>
          <w:lang w:val="en-US"/>
        </w:rPr>
        <w:t>RabbitMQ</w:t>
      </w:r>
      <w:r w:rsidRPr="004B69AD">
        <w:t>), а также фоновыми cron-процессами, автоматически изменяющими статусы задач при наступлении дедлайнов. Наконец, уровень Interface представлен контроллерами и резолверами, которые реализуют входные точки системы — HTTP- и GraphQL-запросы.</w:t>
      </w:r>
      <w:r w:rsidR="002E3BEC">
        <w:t xml:space="preserve"> Структура проекта показана ниже на рисунке.</w:t>
      </w:r>
    </w:p>
    <w:p w14:paraId="5F8A82D8" w14:textId="7DAE5112" w:rsidR="002E3BEC" w:rsidRDefault="002E3BEC" w:rsidP="002E3BEC">
      <w:pPr>
        <w:jc w:val="center"/>
      </w:pPr>
      <w:r>
        <w:rPr>
          <w:noProof/>
          <w:lang w:val="en-US"/>
        </w:rPr>
        <w:drawing>
          <wp:inline distT="0" distB="0" distL="0" distR="0" wp14:anchorId="29960AA3" wp14:editId="7C22E06F">
            <wp:extent cx="5057143" cy="1219048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2583" w14:textId="783B3BB2" w:rsidR="002E3BEC" w:rsidRPr="004B69AD" w:rsidRDefault="002E3BEC" w:rsidP="008A2E5F">
      <w:pPr>
        <w:spacing w:after="240"/>
      </w:pPr>
      <w:r>
        <w:t xml:space="preserve">Рисунок </w:t>
      </w:r>
      <w:r w:rsidR="00922A13" w:rsidRPr="00533C5A">
        <w:t>4</w:t>
      </w:r>
      <w:r>
        <w:t xml:space="preserve"> – Пример архитектуры для модуля пользователей</w:t>
      </w:r>
    </w:p>
    <w:p w14:paraId="1AC06177" w14:textId="12C2AFD1" w:rsidR="004B69AD" w:rsidRPr="004B69AD" w:rsidRDefault="004B69AD" w:rsidP="004B69AD">
      <w:r w:rsidRPr="004B69AD">
        <w:t>С точки зрения хранения данных в PostgreSQL предусмотрено несколько взаимосвязанных таблиц. Таблица пользователей связана с таблицей департаментов и таблицей ролей, что обеспечивает ролевое разграничение доступа. Таблица задач фиксирует идентификаторы автора и исполнителя, дедлайн, приоритет и статус. В таблице уведомлений хранится информация обо всех событиях системы с отметкой о прочтении. Отдельно предусмотрена таблица refresh_tokens для организации безопасной авторизации с использованием JWT. Поддержание целостности обеспечивается связями «один ко многим» и «многие ко многим», а также каскадными ограничениями на уровне Prisma ORM.</w:t>
      </w:r>
      <w:r w:rsidR="002E3BEC">
        <w:t xml:space="preserve"> Информационную модель можно в </w:t>
      </w:r>
      <w:hyperlink w:anchor="_Приложение_А" w:history="1">
        <w:r w:rsidR="002E3BEC" w:rsidRPr="0071244C">
          <w:rPr>
            <w:rStyle w:val="a7"/>
            <w:color w:val="auto"/>
          </w:rPr>
          <w:t>Приложении А</w:t>
        </w:r>
      </w:hyperlink>
      <w:r w:rsidR="002E3BEC" w:rsidRPr="0071244C">
        <w:t>.</w:t>
      </w:r>
    </w:p>
    <w:p w14:paraId="6167DD3B" w14:textId="77777777" w:rsidR="004B69AD" w:rsidRPr="004B69AD" w:rsidRDefault="004B69AD" w:rsidP="004B69AD">
      <w:r w:rsidRPr="004B69AD">
        <w:t xml:space="preserve">Для системного программиста важной задачей является сопровождение и развитие системы. В процессе эксплуатации необходимо контролировать </w:t>
      </w:r>
      <w:r w:rsidRPr="004B69AD">
        <w:lastRenderedPageBreak/>
        <w:t>корректность работы фоновых задач, которые по cron-сценарию изменяют статусы задач на «просроченные». Необходимо отслеживать стабильность соединений WebSocket, поскольку уведомления в реальном времени являются критически важным элементом работы программы. В случае ошибок или перегрузки необходимо проверять логи серверной части, анализировать метрики и, при необходимости, изменять параметры конфигурации.</w:t>
      </w:r>
    </w:p>
    <w:p w14:paraId="689F19D1" w14:textId="77777777" w:rsidR="004B69AD" w:rsidRPr="004B69AD" w:rsidRDefault="004B69AD" w:rsidP="004B69AD">
      <w:r w:rsidRPr="004B69AD">
        <w:t>Программа предусматривает возможность расширения. Добавление новых типов задач или статусов осуществляется через модификацию доменной модели и последующую миграцию базы данных с помощью встроенного механизма Prisma. Аналогично возможно добавление новых ролей, для чего потребуется изменить ролевую модель RBAC, обновить схемы доступа в коде и внести коррективы в таблицу roles. Важно учитывать, что любое изменение в доменном уровне требует внесения соответствующих правок в сценарии Application и может затронуть адаптеры уровня Infrastructure.</w:t>
      </w:r>
    </w:p>
    <w:p w14:paraId="3AAE4AA8" w14:textId="660E4965" w:rsidR="004B69AD" w:rsidRDefault="004B69AD" w:rsidP="008A2E5F">
      <w:pPr>
        <w:spacing w:after="240"/>
      </w:pPr>
      <w:r w:rsidRPr="004B69AD">
        <w:t xml:space="preserve">Для обеспечения отказоустойчивости системный программист должен следить за состоянием базы данных и периодически выполнять резервное копирование. </w:t>
      </w:r>
      <w:r w:rsidR="00183B1D">
        <w:t xml:space="preserve">Команды для работы с базой данных представлены далее. </w:t>
      </w:r>
      <w:r w:rsidRPr="004B69AD">
        <w:t>Настоятельно рекомендуется развернуть систему мониторинга производительности PostgreSQL, а также предусмотреть стратегию отката миграций. В случае критических ошибок приложения необходимо уметь анализировать трассировки запросов в Prisma и логи NestJS.</w:t>
      </w:r>
    </w:p>
    <w:p w14:paraId="0D927B2F" w14:textId="5F8EFB4E" w:rsidR="00183B1D" w:rsidRDefault="00183B1D" w:rsidP="00183B1D">
      <w:pPr>
        <w:jc w:val="center"/>
      </w:pPr>
      <w:r>
        <w:rPr>
          <w:noProof/>
          <w:lang w:val="en-US"/>
        </w:rPr>
        <w:drawing>
          <wp:inline distT="0" distB="0" distL="0" distR="0" wp14:anchorId="2366A4B4" wp14:editId="33C9570C">
            <wp:extent cx="4095238" cy="1085714"/>
            <wp:effectExtent l="0" t="0" r="63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B62E" w14:textId="61BA751E" w:rsidR="00183B1D" w:rsidRPr="004B69AD" w:rsidRDefault="00183B1D" w:rsidP="008A2E5F">
      <w:pPr>
        <w:spacing w:after="240"/>
      </w:pPr>
      <w:r>
        <w:t xml:space="preserve">Рисунок </w:t>
      </w:r>
      <w:r w:rsidR="00533C5A" w:rsidRPr="00065397">
        <w:t>5</w:t>
      </w:r>
      <w:r>
        <w:t xml:space="preserve"> – Команды для резервного копирования и восстановления</w:t>
      </w:r>
    </w:p>
    <w:p w14:paraId="4B72DFCE" w14:textId="77777777" w:rsidR="004B69AD" w:rsidRPr="004B69AD" w:rsidRDefault="004B69AD" w:rsidP="004B69AD">
      <w:r w:rsidRPr="004B69AD">
        <w:t>Таким образом, руководство системного программиста включает понимание логики взаимодействия уровней архитектуры, поддержку целостности базы данных, контроль работы фоновых процессов и уведомлений, а также знание механизмов расширения и адаптации системы под новые требования. Программный код структурирован таким образом, что основные изменения сосредоточены в пределах конкретных модулей, что облегчает сопровождение и позволяет развивать систему без риска нарушения общей работоспособности.</w:t>
      </w:r>
    </w:p>
    <w:p w14:paraId="2736E503" w14:textId="1100B456" w:rsidR="002909F1" w:rsidRDefault="002909F1" w:rsidP="00293A1E"/>
    <w:p w14:paraId="63404295" w14:textId="77777777" w:rsidR="002909F1" w:rsidRDefault="002909F1">
      <w:pPr>
        <w:ind w:left="0" w:firstLine="0"/>
        <w:jc w:val="left"/>
      </w:pPr>
      <w:r>
        <w:br w:type="page"/>
      </w:r>
    </w:p>
    <w:p w14:paraId="33473EAC" w14:textId="40A46AF3" w:rsidR="002909F1" w:rsidRDefault="002909F1" w:rsidP="002909F1">
      <w:pPr>
        <w:pStyle w:val="10"/>
        <w:numPr>
          <w:ilvl w:val="0"/>
          <w:numId w:val="5"/>
        </w:numPr>
        <w:ind w:hanging="141"/>
      </w:pPr>
      <w:bookmarkStart w:id="8" w:name="_Toc209871215"/>
      <w:r>
        <w:lastRenderedPageBreak/>
        <w:t>Руководство оператора</w:t>
      </w:r>
      <w:bookmarkEnd w:id="8"/>
    </w:p>
    <w:p w14:paraId="04A48139" w14:textId="5B8D0BDD" w:rsidR="00B52064" w:rsidRDefault="00B52064" w:rsidP="00430762">
      <w:pPr>
        <w:spacing w:after="240"/>
      </w:pPr>
      <w:r w:rsidRPr="00B52064">
        <w:t>Оператор системы представляет собой конечного пользователя веб-приложения, который взаимодействует с интерфейсом для выполнения своих должностных обязанностей. В зависимости от роли, закреплённой за конкретным пользователем, оператор может обладать различными возможностями и уровнем доступа к функциям системы. Роли реализуются на основе RBAC-модели (Role-Based Access Control) и определяют, какие операции доступны: от просмотра задач до их создания и управления пользователями.</w:t>
      </w:r>
      <w:r w:rsidR="00065397" w:rsidRPr="00065397">
        <w:t xml:space="preserve"> </w:t>
      </w:r>
      <w:r w:rsidRPr="00B52064">
        <w:t xml:space="preserve">Работа оператора начинается с авторизации. </w:t>
      </w:r>
      <w:r w:rsidR="00183B1D">
        <w:t xml:space="preserve">Страница регистрации представлена на Рис. </w:t>
      </w:r>
      <w:r w:rsidR="00065397" w:rsidRPr="00065397">
        <w:t>6</w:t>
      </w:r>
      <w:r w:rsidR="00183B1D">
        <w:t xml:space="preserve">. </w:t>
      </w:r>
    </w:p>
    <w:p w14:paraId="6E81BBCA" w14:textId="74ADD822" w:rsidR="00183B1D" w:rsidRDefault="00183B1D" w:rsidP="00183B1D">
      <w:pPr>
        <w:jc w:val="center"/>
      </w:pPr>
      <w:r>
        <w:rPr>
          <w:noProof/>
          <w:lang w:val="en-US"/>
        </w:rPr>
        <w:drawing>
          <wp:inline distT="0" distB="0" distL="0" distR="0" wp14:anchorId="5516FB16" wp14:editId="3A613027">
            <wp:extent cx="4015247" cy="4614661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0217" cy="462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7BF3" w14:textId="0B00309D" w:rsidR="00183B1D" w:rsidRPr="00EE0D0B" w:rsidRDefault="00183B1D" w:rsidP="00430762">
      <w:pPr>
        <w:spacing w:after="240"/>
      </w:pPr>
      <w:r>
        <w:t xml:space="preserve">Рисунок </w:t>
      </w:r>
      <w:r w:rsidR="00065397" w:rsidRPr="00EE0D0B">
        <w:t>6</w:t>
      </w:r>
      <w:r>
        <w:t xml:space="preserve"> – Страница регистрации</w:t>
      </w:r>
    </w:p>
    <w:p w14:paraId="7FA5A60B" w14:textId="77777777" w:rsidR="00183B1D" w:rsidRDefault="00183B1D" w:rsidP="00430762">
      <w:pPr>
        <w:spacing w:after="240"/>
      </w:pPr>
      <w:r w:rsidRPr="00B52064">
        <w:t>После ввода учётных данных система выполняет проверку пароля и выдаёт токены доступа.</w:t>
      </w:r>
      <w:r>
        <w:t xml:space="preserve"> Страница входа показана на Рис. 5.</w:t>
      </w:r>
      <w:r w:rsidRPr="00B52064">
        <w:t xml:space="preserve"> В случае успешного входа пользователь перенаправляется в личный кабинет, где отображается список назначенных задач, уведомления и календарь. </w:t>
      </w:r>
    </w:p>
    <w:p w14:paraId="10C4D373" w14:textId="4B87B2EE" w:rsidR="00183B1D" w:rsidRDefault="00183B1D" w:rsidP="00183B1D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FC374B5" wp14:editId="289F3CD8">
            <wp:extent cx="3335655" cy="259587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45268" cy="260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1B5" w14:textId="3E35F1DF" w:rsidR="00183B1D" w:rsidRDefault="00183B1D" w:rsidP="00430762">
      <w:pPr>
        <w:spacing w:after="240"/>
      </w:pPr>
      <w:r>
        <w:t xml:space="preserve">Рисунок </w:t>
      </w:r>
      <w:r w:rsidR="00B40A5E" w:rsidRPr="00EE0D0B">
        <w:t>7</w:t>
      </w:r>
      <w:r>
        <w:t xml:space="preserve"> – Страница входа в систему</w:t>
      </w:r>
    </w:p>
    <w:p w14:paraId="5AB56FE6" w14:textId="0689EFC2" w:rsidR="00183B1D" w:rsidRDefault="00183B1D" w:rsidP="00430762">
      <w:pPr>
        <w:spacing w:after="240"/>
      </w:pPr>
      <w:r w:rsidRPr="00B52064">
        <w:t>Важным элементом интерфейса является панель уведомлений, которая позволяет оперативно отслеживать изменения статусов задач или новые назначения.</w:t>
      </w:r>
      <w:r>
        <w:t xml:space="preserve"> Как выглядит панель уведомлений представлено ниже.</w:t>
      </w:r>
    </w:p>
    <w:p w14:paraId="74BFA4DD" w14:textId="6FA668F8" w:rsidR="00183B1D" w:rsidRDefault="00183B1D" w:rsidP="00183B1D">
      <w:pPr>
        <w:jc w:val="center"/>
      </w:pPr>
      <w:r>
        <w:rPr>
          <w:noProof/>
          <w:lang w:val="en-US"/>
        </w:rPr>
        <w:drawing>
          <wp:inline distT="0" distB="0" distL="0" distR="0" wp14:anchorId="2AE76E1D" wp14:editId="12D217B0">
            <wp:extent cx="4930140" cy="2209993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8163" cy="221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D765" w14:textId="5552733C" w:rsidR="00183B1D" w:rsidRPr="00B52064" w:rsidRDefault="00183B1D" w:rsidP="00430762">
      <w:pPr>
        <w:spacing w:after="240"/>
      </w:pPr>
      <w:r>
        <w:t xml:space="preserve">Рисунок </w:t>
      </w:r>
      <w:r w:rsidR="00B40A5E" w:rsidRPr="00EE0D0B">
        <w:t>8</w:t>
      </w:r>
      <w:r>
        <w:t xml:space="preserve"> – Панель уведомлений</w:t>
      </w:r>
    </w:p>
    <w:p w14:paraId="35FE12CB" w14:textId="77028680" w:rsidR="00B52064" w:rsidRDefault="00B52064" w:rsidP="00430762">
      <w:pPr>
        <w:spacing w:after="240"/>
      </w:pPr>
      <w:r w:rsidRPr="00B52064">
        <w:t xml:space="preserve">В роли исполнителя оператор получает доступ к персональному списку задач. Каждая задача сопровождается названием, описанием, датой дедлайна и текущим статусом. </w:t>
      </w:r>
      <w:r w:rsidR="00183B1D">
        <w:t xml:space="preserve">Страница с задачами предсатавлена далее по тексту. </w:t>
      </w:r>
      <w:r w:rsidRPr="00B52064">
        <w:t>Исполнитель может открыть карточку задачи, внести комментарии и изменить статус — например, перевести задачу в категорию «В работе» или «Выполнено». При изменении статуса автоматически создаётся уведомление для руководителя, что позволяет последнему контролировать процесс выполнения поручений. Если срок выполнения задачи истекает, система автоматически переводит её в статус «Просрочена», и оператор получает соответствующее уведомление.</w:t>
      </w:r>
    </w:p>
    <w:p w14:paraId="36EEC1A7" w14:textId="37CEAEBE" w:rsidR="00183B1D" w:rsidRDefault="00183B1D" w:rsidP="00183B1D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6592210" wp14:editId="0AB7620F">
            <wp:extent cx="6034661" cy="2618105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48085" cy="262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78E8" w14:textId="5B81ACFE" w:rsidR="00183B1D" w:rsidRPr="00B52064" w:rsidRDefault="00183B1D" w:rsidP="00430762">
      <w:pPr>
        <w:spacing w:after="240"/>
      </w:pPr>
      <w:r>
        <w:t xml:space="preserve">Рисунок </w:t>
      </w:r>
      <w:r w:rsidR="00430762" w:rsidRPr="001126A1">
        <w:t>9</w:t>
      </w:r>
      <w:r>
        <w:t xml:space="preserve"> – Получение всех задач в зависимости от роли</w:t>
      </w:r>
    </w:p>
    <w:p w14:paraId="6F23BA3A" w14:textId="77777777" w:rsidR="00B52064" w:rsidRPr="00B52064" w:rsidRDefault="00B52064" w:rsidP="00B52064">
      <w:r w:rsidRPr="00B52064">
        <w:t>В роли руководителя оператор имеет расширенный набор функций. Он может создавать новые задачи, указывая исполнителя, приоритет, сроки и описание. После сохранения задачи система фиксирует её в базе данных и отправляет уведомление назначенному сотруднику. Руководитель также может редактировать условия задачи, изменять сроки или назначать других исполнителей. Для удобства управления предусмотрен календарный режим, позволяющий визуально распределять задачи по дням, неделям и месяцам. Это особенно важно при планировании работы подразделения.</w:t>
      </w:r>
    </w:p>
    <w:p w14:paraId="48AC4406" w14:textId="77777777" w:rsidR="00B52064" w:rsidRPr="00B52064" w:rsidRDefault="00B52064" w:rsidP="00B52064">
      <w:r w:rsidRPr="00B52064">
        <w:t>Оператор-администратор получает наибольший доступ к функциям системы. Он управляет пользователями, изменяет их роли, контролирует все задачи и имеет возможность выгружать статистику в формате CSV. Для администратора также предусмотрена возможность поиска по задачам с использованием Elasticsearch, что позволяет быстро находить задания по ключевым параметрам, таким как исполнитель, название или дата завершения.</w:t>
      </w:r>
    </w:p>
    <w:p w14:paraId="13BA64E3" w14:textId="77777777" w:rsidR="00B52064" w:rsidRPr="00B52064" w:rsidRDefault="00B52064" w:rsidP="00B52064">
      <w:r w:rsidRPr="00B52064">
        <w:t>Особое внимание уделено работе с системой уведомлений. Оператор видит список непрочитанных сообщений в личном кабинете, а также получает мгновенные оповещения через механизм WebSocket. Это гарантирует, что информация о новых назначениях, изменениях условий или завершении задач не будет упущена. Прочитанные уведомления сохраняются в архиве и могут быть просмотрены повторно при необходимости.</w:t>
      </w:r>
    </w:p>
    <w:p w14:paraId="70BD0F9C" w14:textId="14C95B34" w:rsidR="00B52064" w:rsidRDefault="00B52064" w:rsidP="00B52064">
      <w:r w:rsidRPr="00B52064">
        <w:t>Интерфейс системы построен таким образом, чтобы минимизировать количество ошибок оператора. Все критические действия сопровождаются подтверждением: например, при удалении задачи система запрашивает подтверждение, чтобы исключить случайное удаление данных. При некорректном вводе данных отображаются подсказки и сообщения об ошибках, что снижает вероятность нарушения целостности информации.</w:t>
      </w:r>
    </w:p>
    <w:p w14:paraId="26AC464E" w14:textId="2DF1A773" w:rsidR="006B32B7" w:rsidRDefault="006B32B7" w:rsidP="006B32B7">
      <w:pPr>
        <w:spacing w:after="240"/>
      </w:pPr>
      <w:r>
        <w:t xml:space="preserve">Примером таких ошибок может служить ситуация при регистрации. Если пользователь пытается создать учётную запись с адресом электронной почты, который уже зарегистрирован в системе, приложение выдаёт сообщение об ошибке: </w:t>
      </w:r>
      <w:r>
        <w:lastRenderedPageBreak/>
        <w:t>«Пользователь уже существует». Это предотвращает дублирование данных и сохраняет уникальность записей в базе. На рисунке далее будет представлено, как выглядит вывод этой ошибки в интерфейсе.</w:t>
      </w:r>
    </w:p>
    <w:p w14:paraId="2AB1C14B" w14:textId="6205EC8E" w:rsidR="006B32B7" w:rsidRDefault="006B32B7" w:rsidP="006B32B7">
      <w:pPr>
        <w:jc w:val="center"/>
      </w:pPr>
      <w:r>
        <w:rPr>
          <w:noProof/>
          <w:lang w:val="en-US"/>
        </w:rPr>
        <w:drawing>
          <wp:inline distT="0" distB="0" distL="0" distR="0" wp14:anchorId="5812D59C" wp14:editId="1D561941">
            <wp:extent cx="4413879" cy="4830445"/>
            <wp:effectExtent l="0" t="0" r="635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0453" cy="483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F1F5" w14:textId="784C401A" w:rsidR="006B32B7" w:rsidRDefault="006B32B7" w:rsidP="006B32B7">
      <w:pPr>
        <w:spacing w:after="240"/>
      </w:pPr>
      <w:r>
        <w:t>Рисунок 10 – Ошибка пользователь уже существует.</w:t>
      </w:r>
    </w:p>
    <w:p w14:paraId="0BBC89A0" w14:textId="19E98A45" w:rsidR="006B32B7" w:rsidRDefault="006B32B7" w:rsidP="006B32B7">
      <w:pPr>
        <w:spacing w:after="240"/>
      </w:pPr>
      <w:r>
        <w:t>Другая типичная ситуация связана с авторизацией. Если оператор вводит неверные учётные данные — например, ошибается в пароле или указывает несуществующий адрес электронной почты, — система сообщает: «Некорректные учетные данные». Это позволяет пользователю сразу понять причину отказа во входе и повторить попытку. Визуальный пример отображения данной ошибки также приведён в приложении в виде скриншота.</w:t>
      </w:r>
    </w:p>
    <w:p w14:paraId="2F6A2BA5" w14:textId="7164D29B" w:rsidR="006B32B7" w:rsidRDefault="006B32B7" w:rsidP="006B32B7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19BB3BB" wp14:editId="4DE2D9FB">
            <wp:extent cx="4762847" cy="44881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6490" cy="449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8AE1" w14:textId="6063B973" w:rsidR="006B32B7" w:rsidRPr="00B52064" w:rsidRDefault="006B32B7" w:rsidP="006B32B7">
      <w:pPr>
        <w:spacing w:after="240"/>
      </w:pPr>
      <w:r>
        <w:t>Рисунок 11 – Ошибка неправильные данные для входа</w:t>
      </w:r>
    </w:p>
    <w:p w14:paraId="47EB1F97" w14:textId="25CC1993" w:rsidR="00176C65" w:rsidRPr="00B52064" w:rsidRDefault="00B52064" w:rsidP="006B32B7">
      <w:r w:rsidRPr="00B52064">
        <w:t>Для корректной эксплуатации приложения оператору необходимо соблюдать несколько правил. Во-первых, рекомендуется регулярно проверять панель уведомлений и календарь, чтобы не допускать накопления просроченных задач. Во-вторых, необходимо своевременно обновлять статусы задач, чтобы руководитель имел актуальное представление о ходе работы. В-третьих, при изменении личных данных или смене пароля оператор должен использовать встроенные средства системы, а не обращаться к сторонним сервисам, чтобы избежать нарушения безопасности.</w:t>
      </w:r>
    </w:p>
    <w:p w14:paraId="255D1ED1" w14:textId="77777777" w:rsidR="00B52064" w:rsidRPr="00B52064" w:rsidRDefault="00B52064" w:rsidP="00B52064">
      <w:r w:rsidRPr="00B52064">
        <w:t>Таким образом, руководство оператора включает последовательность действий для работы в системе, описание доступных функций в зависимости от роли, правила корректного ввода данных и взаимодействия с интерфейсом. Программа разработана с учётом принципов удобства и прозрачности, что позволяет операторам быстро осваивать систему и эффективно выполнять свои должностные обязанности. Благодаря интеграции календаря, уведомлений в реальном времени и ролевой модели доступа оператор получает мощный инструмент для организации и контроля рабочих процессов.</w:t>
      </w:r>
    </w:p>
    <w:p w14:paraId="4F3C1F94" w14:textId="0073F91E" w:rsidR="004C3D14" w:rsidRDefault="004C3D14" w:rsidP="002909F1"/>
    <w:p w14:paraId="129EFEEF" w14:textId="77777777" w:rsidR="004C3D14" w:rsidRDefault="004C3D14">
      <w:pPr>
        <w:ind w:left="0" w:firstLine="0"/>
        <w:jc w:val="left"/>
      </w:pPr>
      <w:r>
        <w:br w:type="page"/>
      </w:r>
    </w:p>
    <w:p w14:paraId="78A6DBFB" w14:textId="11C847B1" w:rsidR="004C3D14" w:rsidRDefault="004C3D14" w:rsidP="004C3D14">
      <w:pPr>
        <w:pStyle w:val="10"/>
        <w:numPr>
          <w:ilvl w:val="0"/>
          <w:numId w:val="5"/>
        </w:numPr>
        <w:ind w:hanging="141"/>
      </w:pPr>
      <w:bookmarkStart w:id="9" w:name="_Toc209871216"/>
      <w:r>
        <w:lastRenderedPageBreak/>
        <w:t>Техника безопасности и пожарная безопасность</w:t>
      </w:r>
      <w:bookmarkEnd w:id="9"/>
    </w:p>
    <w:p w14:paraId="78EC6BB6" w14:textId="55A7F1A6" w:rsidR="001A3403" w:rsidRPr="001A3403" w:rsidRDefault="001607CC" w:rsidP="001A3403">
      <w:r>
        <w:t>Р</w:t>
      </w:r>
      <w:r w:rsidR="001A3403" w:rsidRPr="001A3403">
        <w:t>азработка и эксплуатация программного обеспечения, несмотря на отсутствие прямого физического контакта с производственным оборудованием, также связана с соблюдением определённых норм техники безопасности и требований пожарной безопасности. Эти правила направлены на создание безопасных условий труда для операторов, программистов и системных администраторов, а также на предотвращение чрезвычайных ситуаций, связанных с использованием вычислительной техники и организацией рабочего пространства.</w:t>
      </w:r>
    </w:p>
    <w:p w14:paraId="20ED270C" w14:textId="77777777" w:rsidR="001A3403" w:rsidRPr="001A3403" w:rsidRDefault="001A3403" w:rsidP="001A3403">
      <w:r w:rsidRPr="001A3403">
        <w:t>Работа с веб-приложением предполагает использование персональных компьютеров, серверов и сетевого оборудования. В этой связи важным является обеспечение безопасных условий эксплуатации компьютерной техники. Рабочее место оператора должно быть оборудовано исправным компьютером с корректно работающей системой электропитания. Подключение оборудования допускается только через исправные розетки и сертифицированные кабели. Использование самодельных удлинителей и перегрузка электрических сетей категорически запрещается, так как это может привести к перегреву и возгоранию.</w:t>
      </w:r>
    </w:p>
    <w:p w14:paraId="44FFA9A3" w14:textId="77777777" w:rsidR="001A3403" w:rsidRPr="001A3403" w:rsidRDefault="001A3403" w:rsidP="001A3403">
      <w:r w:rsidRPr="001A3403">
        <w:t>С точки зрения техники безопасности особое внимание уделяется эргономике рабочего места. Длительная работа за компьютером может привести к перенапряжению зрения и нарушению осанки. В этой связи оператор обязан соблюдать режим труда и отдыха: каждые 60 минут работы за экраном необходимо делать короткий перерыв для восстановления зрения и выполнения упражнений для снятия мышечного напряжения. Монитор должен располагаться на уровне глаз, а клавиатура и мышь — на удобной высоте, что снижает риск профессиональных заболеваний.</w:t>
      </w:r>
    </w:p>
    <w:p w14:paraId="1F1BA77C" w14:textId="77777777" w:rsidR="001A3403" w:rsidRPr="001A3403" w:rsidRDefault="001A3403" w:rsidP="001A3403">
      <w:r w:rsidRPr="001A3403">
        <w:t>Важным фактором безопасности является защита данных и недопущение несанкционированного доступа. Пользователи обязаны использовать только свои учётные записи и не передавать пароли третьим лицам. Несоблюдение этих правил может привести к утечке данных и компрометации системы. Администратор должен регулярно обновлять программное обеспечение и антивирусные средства, что снижает риск заражения вредоносными программами и возможных кибератак.</w:t>
      </w:r>
    </w:p>
    <w:p w14:paraId="02F50EA7" w14:textId="77777777" w:rsidR="001A3403" w:rsidRPr="001A3403" w:rsidRDefault="001A3403" w:rsidP="001A3403">
      <w:r w:rsidRPr="001A3403">
        <w:t>Отдельное место занимает пожарная безопасность. Компьютерная техника и серверное оборудование в процессе эксплуатации выделяют тепло, что требует надлежащей вентиляции и исключения перегрева. В помещениях, где размещается оборудование, необходимо наличие исправной системы вентиляции и кондиционирования. Кроме того, категорически запрещается хранение легковоспламеняющихся жидкостей и материалов вблизи рабочих мест и серверных стоек.</w:t>
      </w:r>
    </w:p>
    <w:p w14:paraId="0E3FBE8A" w14:textId="77777777" w:rsidR="001A3403" w:rsidRPr="001A3403" w:rsidRDefault="001A3403" w:rsidP="001A3403">
      <w:r w:rsidRPr="001A3403">
        <w:t xml:space="preserve">В случае возгорания оператор обязан немедленно отключить оборудование от сети электропитания и сообщить о происшествии ответственному лицу. В серверных помещениях необходимо предусмотреть наличие первичных средств пожаротушения, таких как огнетушители углекислотного типа (ОУ), которые позволяют тушить электрооборудование без риска повреждения аппаратуры. Все </w:t>
      </w:r>
      <w:r w:rsidRPr="001A3403">
        <w:lastRenderedPageBreak/>
        <w:t>сотрудники должны быть проинструктированы о месте нахождения огнетушителей и порядке их применения.</w:t>
      </w:r>
    </w:p>
    <w:p w14:paraId="3E7D6B82" w14:textId="77777777" w:rsidR="001A3403" w:rsidRPr="001A3403" w:rsidRDefault="001A3403" w:rsidP="001A3403">
      <w:r w:rsidRPr="001A3403">
        <w:t>Кроме того, необходимо регулярно проводить инструктажи по технике безопасности и пожарной безопасности для всех сотрудников, работающих с системой. При проведении инструктажей особое внимание уделяется порядку действий в случае обнаружения задымления, запаха гари или неисправности оборудования. Работник обязан немедленно прекратить использование неисправного устройства и сообщить об этом системному администратору или ответственному за охрану труда.</w:t>
      </w:r>
    </w:p>
    <w:p w14:paraId="6C922D9F" w14:textId="77777777" w:rsidR="001A3403" w:rsidRPr="001A3403" w:rsidRDefault="001A3403" w:rsidP="001A3403">
      <w:r w:rsidRPr="001A3403">
        <w:t>Таким образом, техника безопасности и пожарная безопасность при эксплуатации веб-приложения сводятся к совокупности мер, направленных на сохранение здоровья сотрудников, защиту оборудования от повреждений и предотвращение чрезвычайных ситуаций. Соблюдение данных требований обеспечивает надёжное функционирование системы, минимизацию рисков и создание безопасных условий труда для операторов и администраторов.</w:t>
      </w:r>
    </w:p>
    <w:p w14:paraId="34521F20" w14:textId="3EED0CF8" w:rsidR="004C3D14" w:rsidRPr="008664B4" w:rsidRDefault="004C3D14" w:rsidP="004C3D14"/>
    <w:p w14:paraId="144DE035" w14:textId="77777777" w:rsidR="002909F1" w:rsidRPr="008664B4" w:rsidRDefault="002909F1" w:rsidP="002909F1"/>
    <w:p w14:paraId="6CE8D414" w14:textId="77777777" w:rsidR="00293A1E" w:rsidRPr="008664B4" w:rsidRDefault="00293A1E" w:rsidP="00293A1E"/>
    <w:p w14:paraId="45598662" w14:textId="77777777" w:rsidR="009C23B8" w:rsidRPr="008664B4" w:rsidRDefault="009C23B8" w:rsidP="009C23B8"/>
    <w:p w14:paraId="1EE40328" w14:textId="77777777" w:rsidR="001D5D3D" w:rsidRPr="008664B4" w:rsidRDefault="001D5D3D" w:rsidP="001D5D3D"/>
    <w:p w14:paraId="6792852B" w14:textId="70C63676" w:rsidR="005756AF" w:rsidRPr="008664B4" w:rsidRDefault="005756AF" w:rsidP="005756AF"/>
    <w:p w14:paraId="078044BD" w14:textId="77777777" w:rsidR="005756AF" w:rsidRDefault="005756AF" w:rsidP="00257C87">
      <w:pPr>
        <w:rPr>
          <w:lang w:eastAsia="ru-RU"/>
        </w:rPr>
      </w:pPr>
    </w:p>
    <w:p w14:paraId="0176D961" w14:textId="270933C6" w:rsidR="00257C87" w:rsidRDefault="00257C87" w:rsidP="004C3D14">
      <w:pPr>
        <w:pStyle w:val="10"/>
        <w:numPr>
          <w:ilvl w:val="0"/>
          <w:numId w:val="5"/>
        </w:numPr>
      </w:pPr>
      <w:r>
        <w:br w:type="page"/>
      </w:r>
    </w:p>
    <w:p w14:paraId="477DFD42" w14:textId="77777777" w:rsidR="00257C87" w:rsidRDefault="00257C87" w:rsidP="00257C87">
      <w:pPr>
        <w:pStyle w:val="10"/>
        <w:spacing w:before="0"/>
        <w:jc w:val="center"/>
      </w:pPr>
      <w:bookmarkStart w:id="10" w:name="_Toc209871217"/>
      <w:r>
        <w:lastRenderedPageBreak/>
        <w:t>Заключение</w:t>
      </w:r>
      <w:bookmarkEnd w:id="10"/>
    </w:p>
    <w:p w14:paraId="592D8F32" w14:textId="33135861" w:rsidR="0093609F" w:rsidRPr="0093609F" w:rsidRDefault="0093609F" w:rsidP="0093609F">
      <w:r w:rsidRPr="0093609F">
        <w:t xml:space="preserve">В ходе выполнения данной работы была разработана и описана </w:t>
      </w:r>
      <w:r w:rsidR="00176C65">
        <w:t>веб-приложение</w:t>
      </w:r>
      <w:r w:rsidRPr="0093609F">
        <w:t xml:space="preserve"> для управления задачами и мониторинга их выполнения сотрудниками компании ООО «Джи Эм Трейд». Актуальность разработки обусловлена потребностью предприятия в специализированной системе, которая учитывает особенности его организационной структуры и позволяет повысить эффективность внутренних процессов.</w:t>
      </w:r>
    </w:p>
    <w:p w14:paraId="43DB4AC7" w14:textId="77777777" w:rsidR="0093609F" w:rsidRPr="0093609F" w:rsidRDefault="0093609F" w:rsidP="0093609F">
      <w:r w:rsidRPr="0093609F">
        <w:t>В отличие от громоздких и избыточных решений, таких как Bitrix, проектируемая система ориентирована на решение конкретных прикладных задач: постановка и контроль выполнения поручений, назначение ответственных сотрудников, отслеживание сроков и оперативное уведомление участников о ключевых изменениях. Такой подход позволяет минимизировать затраты на сопровождение, облегчить освоение системы и обеспечить прозрачность взаимодействия между руководителями и исполнителями.</w:t>
      </w:r>
    </w:p>
    <w:p w14:paraId="4ED0976C" w14:textId="77777777" w:rsidR="0093609F" w:rsidRPr="0093609F" w:rsidRDefault="0093609F" w:rsidP="0093609F">
      <w:r w:rsidRPr="0093609F">
        <w:t>В работе были детально рассмотрены все основные аспекты разработки системы:</w:t>
      </w:r>
    </w:p>
    <w:p w14:paraId="334DEFFD" w14:textId="77777777" w:rsidR="0093609F" w:rsidRPr="0093609F" w:rsidRDefault="0093609F" w:rsidP="0093609F">
      <w:pPr>
        <w:numPr>
          <w:ilvl w:val="0"/>
          <w:numId w:val="29"/>
        </w:numPr>
        <w:tabs>
          <w:tab w:val="clear" w:pos="720"/>
        </w:tabs>
        <w:ind w:hanging="436"/>
      </w:pPr>
      <w:r w:rsidRPr="0093609F">
        <w:t>сформулированы цели и задачи проекта, определены входные и выходные данные, отражающие специфику бизнес-процессов предприятия;</w:t>
      </w:r>
    </w:p>
    <w:p w14:paraId="4FFC8A03" w14:textId="77777777" w:rsidR="0093609F" w:rsidRPr="0093609F" w:rsidRDefault="0093609F" w:rsidP="0093609F">
      <w:pPr>
        <w:numPr>
          <w:ilvl w:val="0"/>
          <w:numId w:val="29"/>
        </w:numPr>
        <w:tabs>
          <w:tab w:val="clear" w:pos="720"/>
        </w:tabs>
        <w:ind w:hanging="436"/>
      </w:pPr>
      <w:r w:rsidRPr="0093609F">
        <w:t>описана архитектура системы, основанная на принципах чистой архитектуры и разделении на уровни Domain, Application, Infrastructure, Interface, что обеспечивает модульность, удобство сопровождения и возможность масштабирования в будущем;</w:t>
      </w:r>
    </w:p>
    <w:p w14:paraId="26476B69" w14:textId="77777777" w:rsidR="0093609F" w:rsidRPr="0093609F" w:rsidRDefault="0093609F" w:rsidP="0093609F">
      <w:pPr>
        <w:numPr>
          <w:ilvl w:val="0"/>
          <w:numId w:val="29"/>
        </w:numPr>
        <w:tabs>
          <w:tab w:val="clear" w:pos="720"/>
        </w:tabs>
        <w:ind w:hanging="436"/>
      </w:pPr>
      <w:r w:rsidRPr="0093609F">
        <w:t>разработана информационная модель базы данных, включающая сущности «Пользователь», «Задача», «Уведомление», «Департамент» и другие, а также показаны связи между ними, обеспечивающие целостность и согласованность данных;</w:t>
      </w:r>
    </w:p>
    <w:p w14:paraId="1CF05837" w14:textId="77777777" w:rsidR="0093609F" w:rsidRPr="0093609F" w:rsidRDefault="0093609F" w:rsidP="0093609F">
      <w:pPr>
        <w:numPr>
          <w:ilvl w:val="0"/>
          <w:numId w:val="29"/>
        </w:numPr>
        <w:tabs>
          <w:tab w:val="clear" w:pos="720"/>
        </w:tabs>
        <w:ind w:hanging="436"/>
      </w:pPr>
      <w:r w:rsidRPr="0093609F">
        <w:t>подробно изложено функционирование программы, включая бизнес-логику взаимодействия пользователей, постановку и выполнение задач, обработку статусов, а также систему уведомлений в реальном времени;</w:t>
      </w:r>
    </w:p>
    <w:p w14:paraId="4B74EAE1" w14:textId="77777777" w:rsidR="0093609F" w:rsidRPr="0093609F" w:rsidRDefault="0093609F" w:rsidP="0093609F">
      <w:pPr>
        <w:numPr>
          <w:ilvl w:val="0"/>
          <w:numId w:val="29"/>
        </w:numPr>
        <w:tabs>
          <w:tab w:val="clear" w:pos="720"/>
        </w:tabs>
        <w:ind w:hanging="436"/>
      </w:pPr>
      <w:r w:rsidRPr="0093609F">
        <w:t>рассмотрены вопросы эксплуатации программного обеспечения: руководство системного программиста, руководство оператора, техника безопасности и пожарная безопасность.</w:t>
      </w:r>
    </w:p>
    <w:p w14:paraId="5F639CB8" w14:textId="77777777" w:rsidR="0093609F" w:rsidRPr="0093609F" w:rsidRDefault="0093609F" w:rsidP="0093609F">
      <w:r w:rsidRPr="0093609F">
        <w:t>Результаты анализа и проектирования позволяют сделать вывод, что предлагаемая система способна значительно повысить внутреннюю продуктивность предприятия, снизить количество просроченных задач, обеспечить оперативный обмен информацией и прозрачный контроль деятельности сотрудников. Использование календарного отображения, экспорт статистики и гибкая настройка ролей обеспечивают универсальность и адаптивность решения.</w:t>
      </w:r>
    </w:p>
    <w:p w14:paraId="0B8016AA" w14:textId="77777777" w:rsidR="0093609F" w:rsidRPr="0093609F" w:rsidRDefault="0093609F" w:rsidP="0093609F">
      <w:r w:rsidRPr="0093609F">
        <w:t xml:space="preserve">Таким образом, разработанное веб-приложение является не просто инструментом для постановки задач, а полноценной системой управления внутренними процессами, способной стать важным звеном в цифровой трансформации компании. Перспективы развития проекта заключаются в </w:t>
      </w:r>
      <w:r w:rsidRPr="0093609F">
        <w:lastRenderedPageBreak/>
        <w:t>дальнейшем расширении функционала — интеграции с внешними сервисами аналитики, внедрении мобильного приложения, использовании технологий машинного обучения для прогнозирования выполнения задач и персональных рекомендаций для сотрудников.</w:t>
      </w:r>
    </w:p>
    <w:p w14:paraId="4BF226BD" w14:textId="77777777" w:rsidR="0093609F" w:rsidRPr="0093609F" w:rsidRDefault="0093609F" w:rsidP="0093609F">
      <w:r w:rsidRPr="0093609F">
        <w:t>Выполненная работа подтверждает, что использование современных подходов проектирования и технологий (NestJS, PostgreSQL, Prisma ORM, WebSocket, RBAC) позволяет создавать гибкие и надёжные решения, отвечающие актуальным потребностям бизнеса.</w:t>
      </w:r>
    </w:p>
    <w:p w14:paraId="4769B9F5" w14:textId="23C4F63B" w:rsidR="00257C87" w:rsidRDefault="00257C87" w:rsidP="002B36BF">
      <w:ins w:id="11" w:author="ahm56" w:date="2024-12-09T21:30:00Z">
        <w:r>
          <w:t xml:space="preserve"> </w:t>
        </w:r>
      </w:ins>
    </w:p>
    <w:p w14:paraId="3E0FC997" w14:textId="77777777" w:rsidR="00257C87" w:rsidRDefault="00257C87" w:rsidP="00257C87"/>
    <w:p w14:paraId="7EB57AAC" w14:textId="77777777" w:rsidR="00257C87" w:rsidRDefault="00257C87" w:rsidP="00257C87">
      <w:pPr>
        <w:rPr>
          <w:b/>
          <w:bCs/>
          <w:sz w:val="32"/>
          <w:szCs w:val="24"/>
        </w:rPr>
      </w:pPr>
      <w:r>
        <w:rPr>
          <w:b/>
          <w:bCs/>
          <w:sz w:val="32"/>
          <w:szCs w:val="24"/>
        </w:rPr>
        <w:br w:type="page"/>
      </w:r>
    </w:p>
    <w:p w14:paraId="13300A01" w14:textId="77777777" w:rsidR="00257C87" w:rsidRDefault="00257C87" w:rsidP="00257C87">
      <w:pPr>
        <w:rPr>
          <w:b/>
          <w:bCs/>
          <w:sz w:val="32"/>
          <w:szCs w:val="24"/>
        </w:rPr>
      </w:pPr>
    </w:p>
    <w:p w14:paraId="34FC8308" w14:textId="77777777" w:rsidR="00257C87" w:rsidRPr="0071244C" w:rsidRDefault="00257C87" w:rsidP="00257C87">
      <w:pPr>
        <w:pStyle w:val="10"/>
        <w:spacing w:before="0"/>
        <w:jc w:val="center"/>
      </w:pPr>
      <w:bookmarkStart w:id="12" w:name="_Toc209871218"/>
      <w:r w:rsidRPr="0071244C">
        <w:t>Список используемых источников</w:t>
      </w:r>
      <w:bookmarkEnd w:id="12"/>
    </w:p>
    <w:p w14:paraId="0639DD69" w14:textId="6C89EE13" w:rsidR="00823EB5" w:rsidRPr="0071244C" w:rsidRDefault="00823EB5" w:rsidP="00C63864">
      <w:pPr>
        <w:numPr>
          <w:ilvl w:val="0"/>
          <w:numId w:val="34"/>
        </w:numPr>
        <w:ind w:left="-426" w:firstLine="710"/>
      </w:pPr>
      <w:r w:rsidRPr="0071244C">
        <w:rPr>
          <w:rFonts w:cs="Times New Roman"/>
          <w:szCs w:val="28"/>
        </w:rPr>
        <w:t xml:space="preserve">NestJS Documentation / [Электронный ресурс]: NestJS – Режим доступа: </w:t>
      </w:r>
      <w:hyperlink r:id="rId27" w:history="1">
        <w:r w:rsidRPr="0071244C">
          <w:rPr>
            <w:rStyle w:val="a7"/>
            <w:rFonts w:cs="Times New Roman"/>
            <w:color w:val="auto"/>
            <w:szCs w:val="28"/>
          </w:rPr>
          <w:t>https://docs.nestjs.com/</w:t>
        </w:r>
      </w:hyperlink>
      <w:r w:rsidRPr="0071244C">
        <w:rPr>
          <w:rFonts w:cs="Times New Roman"/>
          <w:szCs w:val="28"/>
        </w:rPr>
        <w:t xml:space="preserve"> - 15.0</w:t>
      </w:r>
      <w:r w:rsidR="00105F2B" w:rsidRPr="0071244C">
        <w:rPr>
          <w:rFonts w:cs="Times New Roman"/>
          <w:szCs w:val="28"/>
        </w:rPr>
        <w:t>9</w:t>
      </w:r>
      <w:r w:rsidRPr="0071244C">
        <w:rPr>
          <w:rFonts w:cs="Times New Roman"/>
          <w:szCs w:val="28"/>
        </w:rPr>
        <w:t>.2025.</w:t>
      </w:r>
    </w:p>
    <w:p w14:paraId="1AB1F9B6" w14:textId="161F9A59" w:rsidR="00C63864" w:rsidRPr="0071244C" w:rsidRDefault="00C63864" w:rsidP="00C63864">
      <w:pPr>
        <w:numPr>
          <w:ilvl w:val="0"/>
          <w:numId w:val="34"/>
        </w:numPr>
        <w:ind w:left="-426" w:firstLine="710"/>
      </w:pPr>
      <w:r w:rsidRPr="0071244C">
        <w:t xml:space="preserve">Prisma Documentation / [Электронный ресурс]: Prisma – Режим доступа: </w:t>
      </w:r>
      <w:hyperlink r:id="rId28" w:history="1">
        <w:r w:rsidRPr="0071244C">
          <w:rPr>
            <w:rStyle w:val="a7"/>
            <w:color w:val="auto"/>
          </w:rPr>
          <w:t xml:space="preserve">https://www.prisma.io/docs </w:t>
        </w:r>
      </w:hyperlink>
      <w:r w:rsidR="00105F2B" w:rsidRPr="0071244C">
        <w:t xml:space="preserve"> - 16.09.2025</w:t>
      </w:r>
      <w:r w:rsidRPr="0071244C">
        <w:t>.</w:t>
      </w:r>
    </w:p>
    <w:p w14:paraId="284EFABA" w14:textId="10D23D13" w:rsidR="00C63864" w:rsidRPr="0071244C" w:rsidRDefault="00C63864" w:rsidP="00C63864">
      <w:pPr>
        <w:numPr>
          <w:ilvl w:val="0"/>
          <w:numId w:val="34"/>
        </w:numPr>
        <w:ind w:left="-426" w:firstLine="710"/>
      </w:pPr>
      <w:r w:rsidRPr="0071244C">
        <w:t xml:space="preserve">TypeScript Handbook / [Электронный ресурс]: Microsoft – Режим доступа: </w:t>
      </w:r>
      <w:hyperlink r:id="rId29" w:history="1">
        <w:r w:rsidRPr="0071244C">
          <w:rPr>
            <w:rStyle w:val="a7"/>
            <w:color w:val="auto"/>
          </w:rPr>
          <w:t>https://www.typescriptlang.org/docs/</w:t>
        </w:r>
      </w:hyperlink>
      <w:r w:rsidRPr="0071244C">
        <w:t xml:space="preserve"> - 17.0</w:t>
      </w:r>
      <w:r w:rsidR="00105F2B" w:rsidRPr="0071244C">
        <w:t>9</w:t>
      </w:r>
      <w:r w:rsidRPr="0071244C">
        <w:t>.2025.</w:t>
      </w:r>
    </w:p>
    <w:p w14:paraId="140D683C" w14:textId="7AF9B243" w:rsidR="00C63864" w:rsidRPr="0071244C" w:rsidRDefault="00C63864" w:rsidP="00C63864">
      <w:pPr>
        <w:numPr>
          <w:ilvl w:val="0"/>
          <w:numId w:val="34"/>
        </w:numPr>
        <w:ind w:left="-426" w:firstLine="710"/>
      </w:pPr>
      <w:r w:rsidRPr="0071244C">
        <w:t xml:space="preserve">MDN Web Docs: JavaScript / [Электронный ресурс]: Mozilla – Режим доступа: </w:t>
      </w:r>
      <w:hyperlink r:id="rId30" w:history="1">
        <w:r w:rsidRPr="0071244C">
          <w:rPr>
            <w:rStyle w:val="a7"/>
            <w:color w:val="auto"/>
          </w:rPr>
          <w:t>https://developer.mozilla.org/ru/docs/Web/JavaScript</w:t>
        </w:r>
      </w:hyperlink>
      <w:r w:rsidRPr="0071244C">
        <w:t xml:space="preserve"> - 18.0</w:t>
      </w:r>
      <w:r w:rsidR="00105F2B" w:rsidRPr="0071244C">
        <w:t>9</w:t>
      </w:r>
      <w:r w:rsidRPr="0071244C">
        <w:t>.2025.</w:t>
      </w:r>
    </w:p>
    <w:p w14:paraId="3277DBDA" w14:textId="491262E2" w:rsidR="00C63864" w:rsidRPr="0071244C" w:rsidRDefault="00C63864" w:rsidP="00C63864">
      <w:pPr>
        <w:numPr>
          <w:ilvl w:val="0"/>
          <w:numId w:val="34"/>
        </w:numPr>
        <w:ind w:left="-426" w:firstLine="710"/>
      </w:pPr>
      <w:r w:rsidRPr="0071244C">
        <w:t xml:space="preserve">MDN Web Docs: Web APIs / [Электронный ресурс]: Mozilla – Режим доступа: </w:t>
      </w:r>
      <w:r w:rsidR="00B7587D" w:rsidRPr="0071244C">
        <w:t xml:space="preserve">https://developer.mozilla.org/ru/docs/Web/API </w:t>
      </w:r>
      <w:r w:rsidR="00105F2B" w:rsidRPr="0071244C">
        <w:t xml:space="preserve"> -  19.09.2025</w:t>
      </w:r>
      <w:r w:rsidR="00B7587D" w:rsidRPr="0071244C">
        <w:t>.</w:t>
      </w:r>
    </w:p>
    <w:p w14:paraId="50881B17" w14:textId="38DE989B" w:rsidR="00B7587D" w:rsidRPr="0071244C" w:rsidRDefault="00B7587D" w:rsidP="00C63864">
      <w:pPr>
        <w:numPr>
          <w:ilvl w:val="0"/>
          <w:numId w:val="34"/>
        </w:numPr>
        <w:ind w:left="-426" w:firstLine="710"/>
      </w:pPr>
      <w:r w:rsidRPr="0071244C">
        <w:t xml:space="preserve">WebSocket API / [Электронный ресурс]: MDN – Режим доступа: </w:t>
      </w:r>
      <w:hyperlink r:id="rId31" w:history="1">
        <w:r w:rsidR="00105F2B" w:rsidRPr="0071244C">
          <w:rPr>
            <w:rStyle w:val="a7"/>
            <w:color w:val="auto"/>
          </w:rPr>
          <w:t>https://developer.mozilla.org/ru/docs/Web/API/WebSocket</w:t>
        </w:r>
      </w:hyperlink>
      <w:r w:rsidR="00105F2B" w:rsidRPr="0071244C">
        <w:t xml:space="preserve"> - 20.09.2025.</w:t>
      </w:r>
    </w:p>
    <w:p w14:paraId="1D40A063" w14:textId="023D4095" w:rsidR="00105F2B" w:rsidRPr="0071244C" w:rsidRDefault="00105F2B" w:rsidP="00C63864">
      <w:pPr>
        <w:numPr>
          <w:ilvl w:val="0"/>
          <w:numId w:val="34"/>
        </w:numPr>
        <w:ind w:left="-426" w:firstLine="710"/>
      </w:pPr>
      <w:r w:rsidRPr="0071244C">
        <w:t xml:space="preserve">REST API Design Guide / [Электронный ресурс]: Microsoft – Режим доступа: </w:t>
      </w:r>
      <w:hyperlink r:id="rId32" w:history="1">
        <w:r w:rsidRPr="0071244C">
          <w:rPr>
            <w:rStyle w:val="a7"/>
            <w:color w:val="auto"/>
          </w:rPr>
          <w:t>https://learn.microsoft.com/en-us/azure/architecture/best-practices/api-design</w:t>
        </w:r>
      </w:hyperlink>
      <w:r w:rsidRPr="0071244C">
        <w:t xml:space="preserve"> - 21.09.2025.</w:t>
      </w:r>
    </w:p>
    <w:p w14:paraId="7CA1BB7F" w14:textId="20DCC41B" w:rsidR="00105F2B" w:rsidRPr="0071244C" w:rsidRDefault="00105F2B" w:rsidP="00C63864">
      <w:pPr>
        <w:numPr>
          <w:ilvl w:val="0"/>
          <w:numId w:val="34"/>
        </w:numPr>
        <w:ind w:left="-426" w:firstLine="710"/>
      </w:pPr>
      <w:r w:rsidRPr="0071244C">
        <w:t xml:space="preserve">JWT Authentication Guide / [Электронный ресурс]: Auth0 – Режим доступа: </w:t>
      </w:r>
      <w:hyperlink r:id="rId33" w:history="1">
        <w:r w:rsidR="00BB6C5F" w:rsidRPr="0071244C">
          <w:rPr>
            <w:rStyle w:val="a7"/>
            <w:color w:val="auto"/>
          </w:rPr>
          <w:t>https://auth0.com/docs/secure/tokens - 22.09.2025</w:t>
        </w:r>
      </w:hyperlink>
      <w:r w:rsidR="00BB6C5F" w:rsidRPr="0071244C">
        <w:t>.</w:t>
      </w:r>
    </w:p>
    <w:p w14:paraId="18A520DD" w14:textId="5AA0956B" w:rsidR="00BB6C5F" w:rsidRPr="0071244C" w:rsidRDefault="00BB6C5F" w:rsidP="00C63864">
      <w:pPr>
        <w:numPr>
          <w:ilvl w:val="0"/>
          <w:numId w:val="34"/>
        </w:numPr>
        <w:ind w:left="-426" w:firstLine="710"/>
        <w:rPr>
          <w:lang w:val="en-US"/>
        </w:rPr>
      </w:pPr>
      <w:r w:rsidRPr="0071244C">
        <w:rPr>
          <w:lang w:val="en-US"/>
        </w:rPr>
        <w:t>Role-Based Access Control (RBAC) / [</w:t>
      </w:r>
      <w:r w:rsidRPr="0071244C">
        <w:t>Электронный</w:t>
      </w:r>
      <w:r w:rsidRPr="0071244C">
        <w:rPr>
          <w:lang w:val="en-US"/>
        </w:rPr>
        <w:t xml:space="preserve"> </w:t>
      </w:r>
      <w:r w:rsidRPr="0071244C">
        <w:t>ресурс</w:t>
      </w:r>
      <w:r w:rsidRPr="0071244C">
        <w:rPr>
          <w:lang w:val="en-US"/>
        </w:rPr>
        <w:t xml:space="preserve">]: OWASP – </w:t>
      </w:r>
      <w:r w:rsidRPr="0071244C">
        <w:t>Режим</w:t>
      </w:r>
      <w:r w:rsidRPr="0071244C">
        <w:rPr>
          <w:lang w:val="en-US"/>
        </w:rPr>
        <w:t xml:space="preserve"> </w:t>
      </w:r>
      <w:r w:rsidRPr="0071244C">
        <w:t>доступа</w:t>
      </w:r>
      <w:r w:rsidRPr="0071244C">
        <w:rPr>
          <w:lang w:val="en-US"/>
        </w:rPr>
        <w:t xml:space="preserve">: </w:t>
      </w:r>
      <w:hyperlink r:id="rId34" w:history="1">
        <w:r w:rsidRPr="0071244C">
          <w:rPr>
            <w:rStyle w:val="a7"/>
            <w:color w:val="auto"/>
            <w:lang w:val="en-US"/>
          </w:rPr>
          <w:t>https://cheatsheetseries.owasp.org/cheatsheets/Authorization_Cheat_Sheet.html</w:t>
        </w:r>
      </w:hyperlink>
      <w:r w:rsidRPr="0071244C">
        <w:rPr>
          <w:lang w:val="en-US"/>
        </w:rPr>
        <w:t xml:space="preserve"> - 23.09.2025.</w:t>
      </w:r>
    </w:p>
    <w:p w14:paraId="6983C0BF" w14:textId="102C6F4B" w:rsidR="00BB6C5F" w:rsidRPr="0071244C" w:rsidRDefault="00BB6C5F" w:rsidP="00C63864">
      <w:pPr>
        <w:numPr>
          <w:ilvl w:val="0"/>
          <w:numId w:val="34"/>
        </w:numPr>
        <w:ind w:left="-426" w:firstLine="710"/>
        <w:rPr>
          <w:lang w:val="en-US"/>
        </w:rPr>
      </w:pPr>
      <w:r w:rsidRPr="0071244C">
        <w:rPr>
          <w:lang w:val="en-US"/>
        </w:rPr>
        <w:t>Prisma Client API Reference / [</w:t>
      </w:r>
      <w:r w:rsidRPr="0071244C">
        <w:t>Электронный</w:t>
      </w:r>
      <w:r w:rsidRPr="0071244C">
        <w:rPr>
          <w:lang w:val="en-US"/>
        </w:rPr>
        <w:t xml:space="preserve"> </w:t>
      </w:r>
      <w:r w:rsidRPr="0071244C">
        <w:t>ресурс</w:t>
      </w:r>
      <w:r w:rsidRPr="0071244C">
        <w:rPr>
          <w:lang w:val="en-US"/>
        </w:rPr>
        <w:t xml:space="preserve">]: Prisma – </w:t>
      </w:r>
      <w:r w:rsidRPr="0071244C">
        <w:t>Режим</w:t>
      </w:r>
      <w:r w:rsidRPr="0071244C">
        <w:rPr>
          <w:lang w:val="en-US"/>
        </w:rPr>
        <w:t xml:space="preserve"> </w:t>
      </w:r>
      <w:r w:rsidRPr="0071244C">
        <w:t>доступа</w:t>
      </w:r>
      <w:r w:rsidRPr="0071244C">
        <w:rPr>
          <w:lang w:val="en-US"/>
        </w:rPr>
        <w:t xml:space="preserve">: </w:t>
      </w:r>
      <w:hyperlink r:id="rId35" w:history="1">
        <w:r w:rsidRPr="0071244C">
          <w:rPr>
            <w:rStyle w:val="a7"/>
            <w:color w:val="auto"/>
            <w:lang w:val="en-US"/>
          </w:rPr>
          <w:t>https://www.prisma.io/docs/orm/prisma-client</w:t>
        </w:r>
      </w:hyperlink>
      <w:r w:rsidRPr="0071244C">
        <w:rPr>
          <w:lang w:val="en-US"/>
        </w:rPr>
        <w:t xml:space="preserve"> - 24.09.2025.</w:t>
      </w:r>
    </w:p>
    <w:p w14:paraId="4C0DDD25" w14:textId="77777777" w:rsidR="00257C87" w:rsidRPr="0071244C" w:rsidRDefault="00257C87" w:rsidP="00257C87">
      <w:pPr>
        <w:pStyle w:val="10"/>
        <w:spacing w:before="0" w:after="0"/>
        <w:jc w:val="center"/>
        <w:rPr>
          <w:lang w:val="en-US"/>
        </w:rPr>
      </w:pPr>
    </w:p>
    <w:p w14:paraId="4AE9C1D6" w14:textId="77777777" w:rsidR="00257C87" w:rsidRPr="00BB6C5F" w:rsidRDefault="00257C87" w:rsidP="00257C87">
      <w:pPr>
        <w:rPr>
          <w:lang w:val="en-US"/>
        </w:rPr>
      </w:pPr>
      <w:r w:rsidRPr="00BB6C5F">
        <w:rPr>
          <w:lang w:val="en-US"/>
        </w:rPr>
        <w:br w:type="page"/>
      </w:r>
    </w:p>
    <w:p w14:paraId="04BE1014" w14:textId="77777777" w:rsidR="00257C87" w:rsidRPr="00BB6C5F" w:rsidRDefault="00257C87" w:rsidP="00257C87">
      <w:pPr>
        <w:pStyle w:val="10"/>
        <w:spacing w:before="0" w:after="0"/>
        <w:jc w:val="center"/>
        <w:rPr>
          <w:lang w:val="en-US"/>
        </w:rPr>
        <w:sectPr w:rsidR="00257C87" w:rsidRPr="00BB6C5F">
          <w:headerReference w:type="default" r:id="rId36"/>
          <w:footerReference w:type="default" r:id="rId37"/>
          <w:pgSz w:w="11906" w:h="16838"/>
          <w:pgMar w:top="567" w:right="425" w:bottom="1701" w:left="1701" w:header="709" w:footer="278" w:gutter="0"/>
          <w:cols w:space="0"/>
          <w:docGrid w:linePitch="360"/>
        </w:sectPr>
      </w:pPr>
    </w:p>
    <w:p w14:paraId="0A7B80DF" w14:textId="77777777" w:rsidR="00257C87" w:rsidRDefault="00257C87" w:rsidP="00257C87">
      <w:pPr>
        <w:pStyle w:val="10"/>
        <w:spacing w:before="0" w:after="0"/>
        <w:jc w:val="center"/>
      </w:pPr>
      <w:bookmarkStart w:id="13" w:name="_Приложение_А"/>
      <w:bookmarkStart w:id="14" w:name="_Toc209871024"/>
      <w:bookmarkStart w:id="15" w:name="_Toc209871219"/>
      <w:bookmarkEnd w:id="13"/>
      <w:r>
        <w:lastRenderedPageBreak/>
        <w:t>Приложение А</w:t>
      </w:r>
      <w:bookmarkEnd w:id="14"/>
      <w:bookmarkEnd w:id="15"/>
    </w:p>
    <w:p w14:paraId="3F0BA7EE" w14:textId="77777777" w:rsidR="00257C87" w:rsidRDefault="00257C87" w:rsidP="00257C87">
      <w:pPr>
        <w:pStyle w:val="10"/>
        <w:spacing w:before="0"/>
        <w:jc w:val="center"/>
        <w:rPr>
          <w:i/>
        </w:rPr>
      </w:pPr>
      <w:bookmarkStart w:id="16" w:name="_Toc2826"/>
      <w:bookmarkStart w:id="17" w:name="_Toc15820"/>
      <w:bookmarkStart w:id="18" w:name="_Toc208489235"/>
      <w:bookmarkStart w:id="19" w:name="_Toc208490544"/>
      <w:bookmarkStart w:id="20" w:name="_Toc209427949"/>
      <w:bookmarkStart w:id="21" w:name="_Toc209871025"/>
      <w:bookmarkStart w:id="22" w:name="_Toc209871220"/>
      <w:r>
        <w:rPr>
          <w:i/>
        </w:rPr>
        <w:t>(</w:t>
      </w:r>
      <w:r>
        <w:rPr>
          <w:i/>
          <w:sz w:val="28"/>
        </w:rPr>
        <w:t>обязательное</w:t>
      </w:r>
      <w:r>
        <w:rPr>
          <w:i/>
        </w:rPr>
        <w:t>)</w:t>
      </w:r>
      <w:bookmarkEnd w:id="16"/>
      <w:bookmarkEnd w:id="17"/>
      <w:bookmarkEnd w:id="18"/>
      <w:bookmarkEnd w:id="19"/>
      <w:bookmarkEnd w:id="20"/>
      <w:bookmarkEnd w:id="21"/>
      <w:bookmarkEnd w:id="22"/>
      <w:r>
        <w:rPr>
          <w:i/>
        </w:rPr>
        <w:t xml:space="preserve"> </w:t>
      </w:r>
    </w:p>
    <w:p w14:paraId="3D3622CA" w14:textId="60811BDF" w:rsidR="00257C87" w:rsidRDefault="00BA4355" w:rsidP="00257C87">
      <w:pPr>
        <w:pStyle w:val="10"/>
        <w:spacing w:before="0"/>
        <w:jc w:val="center"/>
        <w:rPr>
          <w:sz w:val="28"/>
        </w:rPr>
      </w:pPr>
      <w:bookmarkStart w:id="23" w:name="_Toc208489236"/>
      <w:bookmarkStart w:id="24" w:name="_Toc208490545"/>
      <w:bookmarkStart w:id="25" w:name="_Toc209427950"/>
      <w:bookmarkStart w:id="26" w:name="_Toc209871026"/>
      <w:bookmarkStart w:id="27" w:name="_Toc209871221"/>
      <w:r>
        <w:rPr>
          <w:sz w:val="28"/>
        </w:rPr>
        <w:t>Информационная модель</w:t>
      </w:r>
      <w:bookmarkEnd w:id="23"/>
      <w:bookmarkEnd w:id="24"/>
      <w:bookmarkEnd w:id="25"/>
      <w:bookmarkEnd w:id="26"/>
      <w:bookmarkEnd w:id="27"/>
    </w:p>
    <w:p w14:paraId="3F8DA31B" w14:textId="26E3B3BB" w:rsidR="00341145" w:rsidRPr="00341145" w:rsidRDefault="00341145" w:rsidP="0034114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72C73B" wp14:editId="41C691A9">
            <wp:extent cx="5667375" cy="5954221"/>
            <wp:effectExtent l="0" t="0" r="0" b="8890"/>
            <wp:docPr id="1839923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239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1721" cy="595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643D" w14:textId="0211D6FE" w:rsidR="002B36BF" w:rsidRPr="00341145" w:rsidRDefault="00341145" w:rsidP="002B36BF">
      <w:r>
        <w:t>Рисунок</w:t>
      </w:r>
      <w:r w:rsidR="002B36BF">
        <w:t xml:space="preserve"> А.1</w:t>
      </w:r>
      <w:r>
        <w:t xml:space="preserve"> –</w:t>
      </w:r>
      <w:r w:rsidRPr="004A445E">
        <w:t xml:space="preserve"> </w:t>
      </w:r>
      <w:r>
        <w:t>Информационная модель</w:t>
      </w:r>
    </w:p>
    <w:p w14:paraId="41CF7597" w14:textId="77777777" w:rsidR="00257C87" w:rsidRDefault="00257C87" w:rsidP="002B36BF">
      <w:r>
        <w:br w:type="page"/>
      </w:r>
    </w:p>
    <w:p w14:paraId="4EDEFE3E" w14:textId="77777777" w:rsidR="00257C87" w:rsidRDefault="00257C87" w:rsidP="00257C87"/>
    <w:p w14:paraId="5BCC68F0" w14:textId="77777777" w:rsidR="00257C87" w:rsidRDefault="00257C87" w:rsidP="00257C87">
      <w:pPr>
        <w:pStyle w:val="10"/>
        <w:spacing w:before="0" w:after="0"/>
        <w:jc w:val="center"/>
      </w:pPr>
      <w:bookmarkStart w:id="28" w:name="_Toc209871027"/>
      <w:bookmarkStart w:id="29" w:name="_Toc209871222"/>
      <w:r>
        <w:t>Приложение Б</w:t>
      </w:r>
      <w:bookmarkEnd w:id="28"/>
      <w:bookmarkEnd w:id="29"/>
    </w:p>
    <w:p w14:paraId="4BE2A5EA" w14:textId="77777777" w:rsidR="00257C87" w:rsidRDefault="00257C87" w:rsidP="00257C87">
      <w:pPr>
        <w:pStyle w:val="10"/>
        <w:spacing w:before="0"/>
        <w:jc w:val="center"/>
        <w:rPr>
          <w:i/>
        </w:rPr>
      </w:pPr>
      <w:bookmarkStart w:id="30" w:name="_Toc13517"/>
      <w:bookmarkStart w:id="31" w:name="_Toc26211"/>
      <w:bookmarkStart w:id="32" w:name="_Toc208489238"/>
      <w:bookmarkStart w:id="33" w:name="_Toc208490547"/>
      <w:bookmarkStart w:id="34" w:name="_Toc209427952"/>
      <w:bookmarkStart w:id="35" w:name="_Toc209871028"/>
      <w:bookmarkStart w:id="36" w:name="_Toc209871223"/>
      <w:r>
        <w:rPr>
          <w:i/>
        </w:rPr>
        <w:t>(</w:t>
      </w:r>
      <w:r>
        <w:rPr>
          <w:i/>
          <w:sz w:val="28"/>
        </w:rPr>
        <w:t>обязательное</w:t>
      </w:r>
      <w:r>
        <w:rPr>
          <w:i/>
        </w:rPr>
        <w:t>)</w:t>
      </w:r>
      <w:bookmarkEnd w:id="30"/>
      <w:bookmarkEnd w:id="31"/>
      <w:bookmarkEnd w:id="32"/>
      <w:bookmarkEnd w:id="33"/>
      <w:bookmarkEnd w:id="34"/>
      <w:bookmarkEnd w:id="35"/>
      <w:bookmarkEnd w:id="36"/>
      <w:r>
        <w:rPr>
          <w:i/>
        </w:rPr>
        <w:t xml:space="preserve"> </w:t>
      </w:r>
    </w:p>
    <w:p w14:paraId="5103DCF8" w14:textId="4DAF961E" w:rsidR="00257C87" w:rsidRDefault="00BA4355" w:rsidP="00257C87">
      <w:pPr>
        <w:pStyle w:val="10"/>
        <w:spacing w:before="0"/>
        <w:jc w:val="center"/>
        <w:rPr>
          <w:sz w:val="28"/>
        </w:rPr>
      </w:pPr>
      <w:bookmarkStart w:id="37" w:name="_Toc208489239"/>
      <w:bookmarkStart w:id="38" w:name="_Toc208490548"/>
      <w:bookmarkStart w:id="39" w:name="_Toc209427953"/>
      <w:bookmarkStart w:id="40" w:name="_Toc209871029"/>
      <w:bookmarkStart w:id="41" w:name="_Toc209871224"/>
      <w:r>
        <w:rPr>
          <w:sz w:val="28"/>
        </w:rPr>
        <w:t>Функциональная модель</w:t>
      </w:r>
      <w:bookmarkEnd w:id="37"/>
      <w:bookmarkEnd w:id="38"/>
      <w:bookmarkEnd w:id="39"/>
      <w:bookmarkEnd w:id="40"/>
      <w:bookmarkEnd w:id="41"/>
    </w:p>
    <w:p w14:paraId="1C410391" w14:textId="74258DCB" w:rsidR="00257C87" w:rsidRDefault="00281DD0" w:rsidP="000808F1">
      <w:pPr>
        <w:jc w:val="center"/>
      </w:pPr>
      <w:r>
        <w:rPr>
          <w:noProof/>
          <w:lang w:val="en-US"/>
        </w:rPr>
        <w:drawing>
          <wp:inline distT="0" distB="0" distL="0" distR="0" wp14:anchorId="5FBD8C5F" wp14:editId="05BEFA72">
            <wp:extent cx="5913120" cy="3931920"/>
            <wp:effectExtent l="0" t="0" r="0" b="0"/>
            <wp:docPr id="2" name="Рисунок 2" descr="C:\Users\срет\Downloads\функ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C:\Users\срет\Downloads\функ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2939E" w14:textId="25DA5962" w:rsidR="00257C87" w:rsidRDefault="00257C87" w:rsidP="000808F1">
      <w:pPr>
        <w:spacing w:after="240"/>
      </w:pPr>
      <w:r>
        <w:t xml:space="preserve">Рисунок Б.1 </w:t>
      </w:r>
      <w:r w:rsidR="0095360C">
        <w:t>–</w:t>
      </w:r>
      <w:r>
        <w:t xml:space="preserve"> </w:t>
      </w:r>
      <w:r w:rsidR="0095360C">
        <w:t>Функциональная модель</w:t>
      </w:r>
    </w:p>
    <w:p w14:paraId="0055C1E2" w14:textId="4A050E94" w:rsidR="00257C87" w:rsidRPr="00810DDB" w:rsidRDefault="00810DDB" w:rsidP="00810DDB">
      <w:pPr>
        <w:spacing w:before="100" w:beforeAutospacing="1" w:after="100" w:afterAutospacing="1"/>
        <w:ind w:left="0" w:firstLine="0"/>
        <w:jc w:val="center"/>
        <w:rPr>
          <w:rFonts w:eastAsia="Times New Roman" w:cs="Times New Roman"/>
          <w:sz w:val="24"/>
          <w:szCs w:val="24"/>
          <w:lang w:val="en-US"/>
        </w:rPr>
      </w:pPr>
      <w:r w:rsidRPr="00810DDB">
        <w:rPr>
          <w:rFonts w:eastAsia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EE9C97D" wp14:editId="6D1E9051">
            <wp:extent cx="6379488" cy="3983990"/>
            <wp:effectExtent l="0" t="0" r="2540" b="0"/>
            <wp:docPr id="1" name="Рисунок 1" descr="C:\Users\срет\Downloads\par.vpd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срет\Downloads\par.vpd(1)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263" cy="400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4B1DA" w14:textId="6320D0AC" w:rsidR="004A2D1A" w:rsidRDefault="004A2D1A" w:rsidP="004A2D1A">
      <w:r>
        <w:t>Рисунок Б.</w:t>
      </w:r>
      <w:r w:rsidR="00583328">
        <w:t>2</w:t>
      </w:r>
      <w:r>
        <w:t xml:space="preserve"> – </w:t>
      </w:r>
      <w:r w:rsidR="00593A12" w:rsidRPr="00593A12">
        <w:t xml:space="preserve">Детализированная </w:t>
      </w:r>
      <w:r w:rsidR="00096722">
        <w:t>ф</w:t>
      </w:r>
      <w:r>
        <w:t>ункциональная модель</w:t>
      </w:r>
    </w:p>
    <w:p w14:paraId="27A78C0E" w14:textId="77777777" w:rsidR="004A2D1A" w:rsidRDefault="004A2D1A" w:rsidP="004A2D1A"/>
    <w:p w14:paraId="74FBB864" w14:textId="77777777" w:rsidR="00257C87" w:rsidRDefault="00257C87" w:rsidP="00257C87"/>
    <w:p w14:paraId="77DDC47F" w14:textId="77777777" w:rsidR="00257C87" w:rsidRDefault="00257C87" w:rsidP="00257C87"/>
    <w:p w14:paraId="11C82138" w14:textId="77777777" w:rsidR="00257C87" w:rsidRDefault="00257C87" w:rsidP="00257C87"/>
    <w:p w14:paraId="45AF162B" w14:textId="77777777" w:rsidR="00257C87" w:rsidRDefault="00257C87" w:rsidP="00257C87">
      <w:r>
        <w:br w:type="page"/>
      </w:r>
    </w:p>
    <w:p w14:paraId="68F24BA2" w14:textId="77777777" w:rsidR="00257C87" w:rsidRDefault="00257C87" w:rsidP="00257C87">
      <w:pPr>
        <w:pStyle w:val="10"/>
        <w:spacing w:before="0" w:after="0"/>
        <w:jc w:val="center"/>
      </w:pPr>
      <w:bookmarkStart w:id="42" w:name="_Приложение_В"/>
      <w:bookmarkStart w:id="43" w:name="_Toc209871030"/>
      <w:bookmarkStart w:id="44" w:name="_Toc209871225"/>
      <w:bookmarkEnd w:id="42"/>
      <w:r>
        <w:lastRenderedPageBreak/>
        <w:t>Приложение В</w:t>
      </w:r>
      <w:bookmarkEnd w:id="43"/>
      <w:bookmarkEnd w:id="44"/>
    </w:p>
    <w:p w14:paraId="324C61CA" w14:textId="77777777" w:rsidR="00257C87" w:rsidRDefault="00257C87" w:rsidP="00257C87">
      <w:pPr>
        <w:pStyle w:val="10"/>
        <w:spacing w:before="0"/>
        <w:jc w:val="center"/>
        <w:rPr>
          <w:i/>
        </w:rPr>
      </w:pPr>
      <w:bookmarkStart w:id="45" w:name="_Toc2640"/>
      <w:bookmarkStart w:id="46" w:name="_Toc992"/>
      <w:bookmarkStart w:id="47" w:name="_Toc208489241"/>
      <w:bookmarkStart w:id="48" w:name="_Toc208490550"/>
      <w:bookmarkStart w:id="49" w:name="_Toc209427955"/>
      <w:bookmarkStart w:id="50" w:name="_Toc209871031"/>
      <w:bookmarkStart w:id="51" w:name="_Toc209871226"/>
      <w:r>
        <w:rPr>
          <w:i/>
        </w:rPr>
        <w:t>(</w:t>
      </w:r>
      <w:r>
        <w:rPr>
          <w:i/>
          <w:sz w:val="28"/>
        </w:rPr>
        <w:t>обязательное</w:t>
      </w:r>
      <w:r>
        <w:rPr>
          <w:i/>
        </w:rPr>
        <w:t>)</w:t>
      </w:r>
      <w:bookmarkEnd w:id="45"/>
      <w:bookmarkEnd w:id="46"/>
      <w:bookmarkEnd w:id="47"/>
      <w:bookmarkEnd w:id="48"/>
      <w:bookmarkEnd w:id="49"/>
      <w:bookmarkEnd w:id="50"/>
      <w:bookmarkEnd w:id="51"/>
      <w:r>
        <w:rPr>
          <w:i/>
        </w:rPr>
        <w:t xml:space="preserve"> </w:t>
      </w:r>
    </w:p>
    <w:p w14:paraId="3750575A" w14:textId="49E21268" w:rsidR="00257C87" w:rsidRPr="00EB35FC" w:rsidRDefault="00A570EF" w:rsidP="00257C87">
      <w:pPr>
        <w:pStyle w:val="10"/>
        <w:spacing w:before="0"/>
        <w:jc w:val="center"/>
        <w:rPr>
          <w:sz w:val="28"/>
        </w:rPr>
      </w:pPr>
      <w:bookmarkStart w:id="52" w:name="_Toc208489242"/>
      <w:bookmarkStart w:id="53" w:name="_Toc208490551"/>
      <w:bookmarkStart w:id="54" w:name="_Toc209427956"/>
      <w:bookmarkStart w:id="55" w:name="_Toc209871032"/>
      <w:bookmarkStart w:id="56" w:name="_Toc209871227"/>
      <w:r>
        <w:rPr>
          <w:sz w:val="28"/>
        </w:rPr>
        <w:t xml:space="preserve">Входные </w:t>
      </w:r>
      <w:bookmarkEnd w:id="52"/>
      <w:bookmarkEnd w:id="53"/>
      <w:bookmarkEnd w:id="54"/>
      <w:bookmarkEnd w:id="55"/>
      <w:bookmarkEnd w:id="56"/>
      <w:r w:rsidR="002C1F65">
        <w:rPr>
          <w:sz w:val="28"/>
        </w:rPr>
        <w:t>данные</w:t>
      </w:r>
    </w:p>
    <w:p w14:paraId="2AE16883" w14:textId="7963B7C1" w:rsidR="004C707D" w:rsidRPr="004C707D" w:rsidRDefault="004C707D" w:rsidP="004C01FF">
      <w:pPr>
        <w:ind w:rightChars="-107" w:right="-300" w:firstLine="705"/>
      </w:pPr>
      <w:r>
        <w:t>Таблица В.1 – Входные данные для регистрации</w:t>
      </w:r>
    </w:p>
    <w:tbl>
      <w:tblPr>
        <w:tblStyle w:val="af6"/>
        <w:tblW w:w="0" w:type="auto"/>
        <w:tblInd w:w="-425" w:type="dxa"/>
        <w:tblLook w:val="04A0" w:firstRow="1" w:lastRow="0" w:firstColumn="1" w:lastColumn="0" w:noHBand="0" w:noVBand="1"/>
      </w:tblPr>
      <w:tblGrid>
        <w:gridCol w:w="2364"/>
        <w:gridCol w:w="1913"/>
        <w:gridCol w:w="1905"/>
        <w:gridCol w:w="1912"/>
        <w:gridCol w:w="2101"/>
      </w:tblGrid>
      <w:tr w:rsidR="004C707D" w14:paraId="432AD857" w14:textId="77777777" w:rsidTr="004C707D">
        <w:tc>
          <w:tcPr>
            <w:tcW w:w="2364" w:type="dxa"/>
          </w:tcPr>
          <w:p w14:paraId="1FE94A1F" w14:textId="02AA6F25" w:rsidR="004C707D" w:rsidRDefault="004C707D" w:rsidP="004C01FF">
            <w:pPr>
              <w:ind w:left="0" w:rightChars="-107" w:right="-300" w:firstLine="0"/>
              <w:jc w:val="center"/>
            </w:pPr>
            <w:r>
              <w:t>Майл</w:t>
            </w:r>
          </w:p>
        </w:tc>
        <w:tc>
          <w:tcPr>
            <w:tcW w:w="1913" w:type="dxa"/>
          </w:tcPr>
          <w:p w14:paraId="53CD3E42" w14:textId="10F2EF36" w:rsidR="004C707D" w:rsidRDefault="004C707D" w:rsidP="004C01FF">
            <w:pPr>
              <w:ind w:left="0" w:rightChars="-107" w:right="-300" w:firstLine="0"/>
              <w:jc w:val="center"/>
            </w:pPr>
            <w:r>
              <w:t>Полное имя</w:t>
            </w:r>
          </w:p>
        </w:tc>
        <w:tc>
          <w:tcPr>
            <w:tcW w:w="1905" w:type="dxa"/>
          </w:tcPr>
          <w:p w14:paraId="03DA5042" w14:textId="5CBF036F" w:rsidR="004C707D" w:rsidRDefault="004C707D" w:rsidP="004C01FF">
            <w:pPr>
              <w:ind w:left="0" w:rightChars="-107" w:right="-300" w:firstLine="0"/>
              <w:jc w:val="center"/>
            </w:pPr>
            <w:r>
              <w:t>Отдел</w:t>
            </w:r>
          </w:p>
        </w:tc>
        <w:tc>
          <w:tcPr>
            <w:tcW w:w="1912" w:type="dxa"/>
          </w:tcPr>
          <w:p w14:paraId="6945A521" w14:textId="7937C7E1" w:rsidR="004C707D" w:rsidRDefault="004C707D" w:rsidP="004C01FF">
            <w:pPr>
              <w:ind w:left="0" w:rightChars="-107" w:right="-300" w:firstLine="0"/>
              <w:jc w:val="center"/>
            </w:pPr>
            <w:r>
              <w:t>Пароль</w:t>
            </w:r>
          </w:p>
        </w:tc>
        <w:tc>
          <w:tcPr>
            <w:tcW w:w="2101" w:type="dxa"/>
          </w:tcPr>
          <w:p w14:paraId="2FDCC2D3" w14:textId="5D0C688A" w:rsidR="004C707D" w:rsidRDefault="004C707D" w:rsidP="004C01FF">
            <w:pPr>
              <w:ind w:left="0" w:rightChars="-107" w:right="-300" w:firstLine="0"/>
              <w:jc w:val="center"/>
            </w:pPr>
            <w:r>
              <w:t>Роль</w:t>
            </w:r>
          </w:p>
        </w:tc>
      </w:tr>
      <w:tr w:rsidR="004C707D" w14:paraId="383CE063" w14:textId="77777777" w:rsidTr="004C707D">
        <w:tc>
          <w:tcPr>
            <w:tcW w:w="2364" w:type="dxa"/>
          </w:tcPr>
          <w:p w14:paraId="5DBA6A94" w14:textId="1FD076EE" w:rsidR="004C707D" w:rsidRPr="004C707D" w:rsidRDefault="004C707D" w:rsidP="001844FE">
            <w:pPr>
              <w:ind w:left="0" w:rightChars="-107" w:right="-30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admin@gmail.com</w:t>
            </w:r>
          </w:p>
        </w:tc>
        <w:tc>
          <w:tcPr>
            <w:tcW w:w="1913" w:type="dxa"/>
          </w:tcPr>
          <w:p w14:paraId="53979BF6" w14:textId="41B02563" w:rsidR="004C707D" w:rsidRDefault="004C707D" w:rsidP="001844FE">
            <w:pPr>
              <w:ind w:left="0" w:rightChars="-107" w:right="-300" w:firstLine="0"/>
              <w:jc w:val="center"/>
            </w:pPr>
            <w:r>
              <w:t>Админ</w:t>
            </w:r>
          </w:p>
        </w:tc>
        <w:tc>
          <w:tcPr>
            <w:tcW w:w="1905" w:type="dxa"/>
          </w:tcPr>
          <w:p w14:paraId="7A47114B" w14:textId="2D4F4E47" w:rsidR="004C707D" w:rsidRPr="004C707D" w:rsidRDefault="004C707D" w:rsidP="001844FE">
            <w:pPr>
              <w:ind w:left="0" w:rightChars="-107" w:right="-30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12" w:type="dxa"/>
          </w:tcPr>
          <w:p w14:paraId="136F5DCA" w14:textId="3DCD2FF5" w:rsidR="004C707D" w:rsidRPr="004C707D" w:rsidRDefault="004C707D" w:rsidP="001844FE">
            <w:pPr>
              <w:ind w:left="0" w:rightChars="-107" w:right="-30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asdfjkl</w:t>
            </w:r>
          </w:p>
        </w:tc>
        <w:tc>
          <w:tcPr>
            <w:tcW w:w="2101" w:type="dxa"/>
          </w:tcPr>
          <w:p w14:paraId="326DC575" w14:textId="37BB9F6D" w:rsidR="004C707D" w:rsidRPr="004C707D" w:rsidRDefault="004C707D" w:rsidP="001844FE">
            <w:pPr>
              <w:ind w:left="0" w:rightChars="-107" w:right="-300" w:firstLine="0"/>
              <w:jc w:val="center"/>
            </w:pPr>
            <w:r>
              <w:t>Администратор</w:t>
            </w:r>
          </w:p>
        </w:tc>
      </w:tr>
      <w:tr w:rsidR="004C707D" w14:paraId="18BA2481" w14:textId="77777777" w:rsidTr="004C707D">
        <w:tc>
          <w:tcPr>
            <w:tcW w:w="2364" w:type="dxa"/>
          </w:tcPr>
          <w:p w14:paraId="1279095D" w14:textId="717E99D2" w:rsidR="004C707D" w:rsidRPr="004C707D" w:rsidRDefault="004C707D" w:rsidP="001844FE">
            <w:pPr>
              <w:ind w:left="0" w:rightChars="-107" w:right="-30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nikita@gmail.com</w:t>
            </w:r>
          </w:p>
        </w:tc>
        <w:tc>
          <w:tcPr>
            <w:tcW w:w="1913" w:type="dxa"/>
          </w:tcPr>
          <w:p w14:paraId="4868EEA1" w14:textId="7C1910C9" w:rsidR="004C707D" w:rsidRPr="004C707D" w:rsidRDefault="004C707D" w:rsidP="001844FE">
            <w:pPr>
              <w:ind w:left="0" w:rightChars="-107" w:right="-300" w:firstLine="0"/>
              <w:jc w:val="center"/>
            </w:pPr>
            <w:r>
              <w:t>Никита</w:t>
            </w:r>
          </w:p>
        </w:tc>
        <w:tc>
          <w:tcPr>
            <w:tcW w:w="1905" w:type="dxa"/>
          </w:tcPr>
          <w:p w14:paraId="7C977904" w14:textId="05A40948" w:rsidR="004C707D" w:rsidRPr="004C707D" w:rsidRDefault="004C707D" w:rsidP="001844FE">
            <w:pPr>
              <w:ind w:left="0" w:rightChars="-107" w:right="-30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912" w:type="dxa"/>
          </w:tcPr>
          <w:p w14:paraId="5A0A892F" w14:textId="79BE9DC2" w:rsidR="004C707D" w:rsidRPr="004C707D" w:rsidRDefault="004C707D" w:rsidP="001844FE">
            <w:pPr>
              <w:ind w:left="0" w:rightChars="-107" w:right="-30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jklasdf</w:t>
            </w:r>
          </w:p>
        </w:tc>
        <w:tc>
          <w:tcPr>
            <w:tcW w:w="2101" w:type="dxa"/>
          </w:tcPr>
          <w:p w14:paraId="613DBE4B" w14:textId="2D46352D" w:rsidR="004C707D" w:rsidRDefault="004C707D" w:rsidP="001844FE">
            <w:pPr>
              <w:ind w:left="0" w:rightChars="-107" w:right="-300" w:firstLine="0"/>
              <w:jc w:val="center"/>
            </w:pPr>
            <w:r>
              <w:t>Глава отдела</w:t>
            </w:r>
          </w:p>
        </w:tc>
      </w:tr>
      <w:tr w:rsidR="004C707D" w14:paraId="795C86F5" w14:textId="77777777" w:rsidTr="004C707D">
        <w:tc>
          <w:tcPr>
            <w:tcW w:w="2364" w:type="dxa"/>
          </w:tcPr>
          <w:p w14:paraId="381739DD" w14:textId="4B8CD73B" w:rsidR="004C707D" w:rsidRPr="004C707D" w:rsidRDefault="004C707D" w:rsidP="001844FE">
            <w:pPr>
              <w:ind w:left="0" w:rightChars="-107" w:right="-300" w:firstLine="0"/>
              <w:jc w:val="center"/>
              <w:rPr>
                <w:lang w:val="en-US"/>
              </w:rPr>
            </w:pPr>
            <w:r w:rsidRPr="004C707D">
              <w:rPr>
                <w:color w:val="000000" w:themeColor="text1"/>
                <w:lang w:val="en-US"/>
              </w:rPr>
              <w:t>artem@gmail.com</w:t>
            </w:r>
          </w:p>
        </w:tc>
        <w:tc>
          <w:tcPr>
            <w:tcW w:w="1913" w:type="dxa"/>
          </w:tcPr>
          <w:p w14:paraId="6E139452" w14:textId="7E80A64F" w:rsidR="004C707D" w:rsidRDefault="004C707D" w:rsidP="001844FE">
            <w:pPr>
              <w:ind w:left="0" w:rightChars="-107" w:right="-300" w:firstLine="0"/>
              <w:jc w:val="center"/>
            </w:pPr>
            <w:r>
              <w:t>Артем</w:t>
            </w:r>
          </w:p>
        </w:tc>
        <w:tc>
          <w:tcPr>
            <w:tcW w:w="1905" w:type="dxa"/>
          </w:tcPr>
          <w:p w14:paraId="002E011C" w14:textId="4F502546" w:rsidR="004C707D" w:rsidRPr="004C707D" w:rsidRDefault="004C707D" w:rsidP="001844FE">
            <w:pPr>
              <w:ind w:left="0" w:rightChars="-107" w:right="-30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912" w:type="dxa"/>
          </w:tcPr>
          <w:p w14:paraId="7FED3143" w14:textId="7DADBB10" w:rsidR="004C707D" w:rsidRPr="004C707D" w:rsidRDefault="004C707D" w:rsidP="001844FE">
            <w:pPr>
              <w:ind w:left="0" w:rightChars="-107" w:right="-30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asdfjkl</w:t>
            </w:r>
          </w:p>
        </w:tc>
        <w:tc>
          <w:tcPr>
            <w:tcW w:w="2101" w:type="dxa"/>
          </w:tcPr>
          <w:p w14:paraId="4987C9FB" w14:textId="58BD3E70" w:rsidR="004C707D" w:rsidRDefault="004C707D" w:rsidP="001844FE">
            <w:pPr>
              <w:ind w:left="0" w:rightChars="-107" w:right="-300" w:firstLine="0"/>
              <w:jc w:val="center"/>
            </w:pPr>
            <w:r>
              <w:t>Менеджер</w:t>
            </w:r>
          </w:p>
        </w:tc>
      </w:tr>
      <w:tr w:rsidR="004C707D" w14:paraId="0526557B" w14:textId="77777777" w:rsidTr="004C707D">
        <w:tc>
          <w:tcPr>
            <w:tcW w:w="2364" w:type="dxa"/>
          </w:tcPr>
          <w:p w14:paraId="6DB270F8" w14:textId="74D7B830" w:rsidR="004C707D" w:rsidRPr="004C707D" w:rsidRDefault="004C707D" w:rsidP="001844FE">
            <w:pPr>
              <w:ind w:left="0" w:rightChars="-107" w:right="-30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islam@gmail.com</w:t>
            </w:r>
          </w:p>
        </w:tc>
        <w:tc>
          <w:tcPr>
            <w:tcW w:w="1913" w:type="dxa"/>
          </w:tcPr>
          <w:p w14:paraId="71A4BF9E" w14:textId="6A22F847" w:rsidR="004C707D" w:rsidRDefault="004C707D" w:rsidP="001844FE">
            <w:pPr>
              <w:ind w:left="0" w:rightChars="-107" w:right="-300" w:firstLine="0"/>
              <w:jc w:val="center"/>
            </w:pPr>
            <w:r>
              <w:t>Ислам</w:t>
            </w:r>
          </w:p>
        </w:tc>
        <w:tc>
          <w:tcPr>
            <w:tcW w:w="1905" w:type="dxa"/>
          </w:tcPr>
          <w:p w14:paraId="58581565" w14:textId="3F46B3B3" w:rsidR="004C707D" w:rsidRPr="004C707D" w:rsidRDefault="004C707D" w:rsidP="001844FE">
            <w:pPr>
              <w:ind w:left="0" w:rightChars="-107" w:right="-30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12" w:type="dxa"/>
          </w:tcPr>
          <w:p w14:paraId="4639AD6A" w14:textId="0986D261" w:rsidR="004C707D" w:rsidRPr="004C707D" w:rsidRDefault="004C707D" w:rsidP="001844FE">
            <w:pPr>
              <w:ind w:left="0" w:rightChars="-107" w:right="-30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jklasdf</w:t>
            </w:r>
          </w:p>
        </w:tc>
        <w:tc>
          <w:tcPr>
            <w:tcW w:w="2101" w:type="dxa"/>
          </w:tcPr>
          <w:p w14:paraId="2DBEA0AA" w14:textId="61AD47FE" w:rsidR="004C707D" w:rsidRDefault="004C707D" w:rsidP="001844FE">
            <w:pPr>
              <w:ind w:left="0" w:rightChars="-107" w:right="-300" w:firstLine="0"/>
              <w:jc w:val="center"/>
            </w:pPr>
            <w:r>
              <w:t>Разработчик</w:t>
            </w:r>
          </w:p>
        </w:tc>
      </w:tr>
    </w:tbl>
    <w:p w14:paraId="3E3B5E32" w14:textId="687A04B7" w:rsidR="00EB727E" w:rsidRDefault="004C01FF" w:rsidP="004C01FF">
      <w:pPr>
        <w:spacing w:before="240"/>
        <w:ind w:rightChars="-107" w:right="-300" w:firstLine="705"/>
      </w:pPr>
      <w:r>
        <w:t>Таблица</w:t>
      </w:r>
      <w:r w:rsidR="00EB727E">
        <w:t xml:space="preserve"> В.2 – Входные данные для аутентификации</w:t>
      </w:r>
    </w:p>
    <w:tbl>
      <w:tblPr>
        <w:tblStyle w:val="af6"/>
        <w:tblW w:w="0" w:type="auto"/>
        <w:tblInd w:w="-425" w:type="dxa"/>
        <w:tblLook w:val="04A0" w:firstRow="1" w:lastRow="0" w:firstColumn="1" w:lastColumn="0" w:noHBand="0" w:noVBand="1"/>
      </w:tblPr>
      <w:tblGrid>
        <w:gridCol w:w="4885"/>
        <w:gridCol w:w="4885"/>
      </w:tblGrid>
      <w:tr w:rsidR="004C01FF" w14:paraId="39C36071" w14:textId="77777777" w:rsidTr="004C01FF">
        <w:tc>
          <w:tcPr>
            <w:tcW w:w="4885" w:type="dxa"/>
          </w:tcPr>
          <w:p w14:paraId="6A092B4F" w14:textId="51C5689B" w:rsidR="004C01FF" w:rsidRPr="004C01FF" w:rsidRDefault="004C01FF" w:rsidP="00A751A8">
            <w:pPr>
              <w:ind w:left="0" w:rightChars="-107" w:right="-300" w:firstLine="0"/>
              <w:jc w:val="center"/>
            </w:pPr>
            <w:r>
              <w:t>Майл</w:t>
            </w:r>
          </w:p>
        </w:tc>
        <w:tc>
          <w:tcPr>
            <w:tcW w:w="4885" w:type="dxa"/>
          </w:tcPr>
          <w:p w14:paraId="7CCF5A2D" w14:textId="5171176A" w:rsidR="004C01FF" w:rsidRDefault="004C01FF" w:rsidP="00A751A8">
            <w:pPr>
              <w:ind w:left="0" w:rightChars="-107" w:right="-300" w:firstLine="0"/>
              <w:jc w:val="center"/>
            </w:pPr>
            <w:r>
              <w:t>Пароль</w:t>
            </w:r>
          </w:p>
        </w:tc>
      </w:tr>
      <w:tr w:rsidR="004C01FF" w14:paraId="420C3AC2" w14:textId="77777777" w:rsidTr="004C01FF">
        <w:tc>
          <w:tcPr>
            <w:tcW w:w="4885" w:type="dxa"/>
          </w:tcPr>
          <w:p w14:paraId="17579EB4" w14:textId="47E5777D" w:rsidR="004C01FF" w:rsidRPr="004C01FF" w:rsidRDefault="004C01FF" w:rsidP="00A751A8">
            <w:pPr>
              <w:ind w:left="0" w:rightChars="-107" w:right="-300" w:firstLine="0"/>
              <w:jc w:val="center"/>
              <w:rPr>
                <w:color w:val="000000" w:themeColor="text1"/>
                <w:lang w:val="en-US"/>
              </w:rPr>
            </w:pPr>
            <w:r w:rsidRPr="004C01FF">
              <w:rPr>
                <w:color w:val="000000" w:themeColor="text1"/>
                <w:lang w:val="en-US"/>
              </w:rPr>
              <w:t>admin@gmail.com</w:t>
            </w:r>
          </w:p>
        </w:tc>
        <w:tc>
          <w:tcPr>
            <w:tcW w:w="4885" w:type="dxa"/>
          </w:tcPr>
          <w:p w14:paraId="17701617" w14:textId="25652094" w:rsidR="004C01FF" w:rsidRPr="004C01FF" w:rsidRDefault="004C01FF" w:rsidP="00A751A8">
            <w:pPr>
              <w:ind w:left="0" w:rightChars="-107" w:right="-30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asdfjkl</w:t>
            </w:r>
          </w:p>
        </w:tc>
      </w:tr>
      <w:tr w:rsidR="004C01FF" w14:paraId="122F34CF" w14:textId="77777777" w:rsidTr="004C01FF">
        <w:tc>
          <w:tcPr>
            <w:tcW w:w="4885" w:type="dxa"/>
          </w:tcPr>
          <w:p w14:paraId="6A370C7A" w14:textId="60C8AAC2" w:rsidR="004C01FF" w:rsidRPr="004C01FF" w:rsidRDefault="00F53E67" w:rsidP="00A751A8">
            <w:pPr>
              <w:ind w:left="0" w:rightChars="-107" w:right="-300" w:firstLine="0"/>
              <w:jc w:val="center"/>
              <w:rPr>
                <w:color w:val="000000" w:themeColor="text1"/>
                <w:lang w:val="en-US"/>
              </w:rPr>
            </w:pPr>
            <w:hyperlink r:id="rId41" w:history="1">
              <w:r w:rsidR="004C01FF" w:rsidRPr="004C01FF">
                <w:rPr>
                  <w:rStyle w:val="a7"/>
                  <w:color w:val="000000" w:themeColor="text1"/>
                  <w:u w:val="none"/>
                  <w:lang w:val="en-US"/>
                </w:rPr>
                <w:t>nikita@gmail.com</w:t>
              </w:r>
            </w:hyperlink>
          </w:p>
        </w:tc>
        <w:tc>
          <w:tcPr>
            <w:tcW w:w="4885" w:type="dxa"/>
          </w:tcPr>
          <w:p w14:paraId="5CE682A7" w14:textId="2FB29FF9" w:rsidR="004C01FF" w:rsidRPr="004C01FF" w:rsidRDefault="004C01FF" w:rsidP="00A751A8">
            <w:pPr>
              <w:ind w:left="0" w:rightChars="-107" w:right="-30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jklasdf</w:t>
            </w:r>
          </w:p>
        </w:tc>
      </w:tr>
      <w:tr w:rsidR="004C01FF" w14:paraId="7496474F" w14:textId="77777777" w:rsidTr="004C01FF">
        <w:tc>
          <w:tcPr>
            <w:tcW w:w="4885" w:type="dxa"/>
          </w:tcPr>
          <w:p w14:paraId="3809B181" w14:textId="3D0B3B4A" w:rsidR="004C01FF" w:rsidRPr="004C01FF" w:rsidRDefault="00F53E67" w:rsidP="00A751A8">
            <w:pPr>
              <w:ind w:left="0" w:rightChars="-107" w:right="-300" w:firstLine="0"/>
              <w:jc w:val="center"/>
              <w:rPr>
                <w:color w:val="000000" w:themeColor="text1"/>
                <w:lang w:val="en-US"/>
              </w:rPr>
            </w:pPr>
            <w:hyperlink r:id="rId42" w:history="1">
              <w:r w:rsidR="004C01FF" w:rsidRPr="004C01FF">
                <w:rPr>
                  <w:rStyle w:val="a7"/>
                  <w:color w:val="000000" w:themeColor="text1"/>
                  <w:u w:val="none"/>
                  <w:lang w:val="en-US"/>
                </w:rPr>
                <w:t>artem@gmail.com</w:t>
              </w:r>
            </w:hyperlink>
          </w:p>
        </w:tc>
        <w:tc>
          <w:tcPr>
            <w:tcW w:w="4885" w:type="dxa"/>
          </w:tcPr>
          <w:p w14:paraId="66EB8691" w14:textId="7720562A" w:rsidR="004C01FF" w:rsidRPr="004C01FF" w:rsidRDefault="004C01FF" w:rsidP="00A751A8">
            <w:pPr>
              <w:ind w:left="0" w:rightChars="-107" w:right="-30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asdfjkl</w:t>
            </w:r>
          </w:p>
        </w:tc>
      </w:tr>
      <w:tr w:rsidR="004C01FF" w14:paraId="56F974E5" w14:textId="77777777" w:rsidTr="004C01FF">
        <w:tc>
          <w:tcPr>
            <w:tcW w:w="4885" w:type="dxa"/>
          </w:tcPr>
          <w:p w14:paraId="443A8B59" w14:textId="1E2C3307" w:rsidR="004C01FF" w:rsidRPr="004C01FF" w:rsidRDefault="004C01FF" w:rsidP="00A751A8">
            <w:pPr>
              <w:ind w:left="0" w:rightChars="-107" w:right="-300" w:firstLine="0"/>
              <w:jc w:val="center"/>
              <w:rPr>
                <w:color w:val="000000" w:themeColor="text1"/>
                <w:lang w:val="en-US"/>
              </w:rPr>
            </w:pPr>
            <w:r w:rsidRPr="004C01FF">
              <w:rPr>
                <w:color w:val="000000" w:themeColor="text1"/>
                <w:lang w:val="en-US"/>
              </w:rPr>
              <w:t>islam@gmail.com</w:t>
            </w:r>
          </w:p>
        </w:tc>
        <w:tc>
          <w:tcPr>
            <w:tcW w:w="4885" w:type="dxa"/>
          </w:tcPr>
          <w:p w14:paraId="1500B3AB" w14:textId="53C6CED5" w:rsidR="004C01FF" w:rsidRPr="004C01FF" w:rsidRDefault="004C01FF" w:rsidP="00A751A8">
            <w:pPr>
              <w:ind w:left="0" w:rightChars="-107" w:right="-30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jklasdf</w:t>
            </w:r>
          </w:p>
        </w:tc>
      </w:tr>
    </w:tbl>
    <w:p w14:paraId="0E824AAF" w14:textId="3F2B8CB4" w:rsidR="00EB727E" w:rsidRPr="00EB727E" w:rsidRDefault="00EB727E" w:rsidP="001844FE">
      <w:pPr>
        <w:ind w:rightChars="-107" w:right="-300" w:firstLine="705"/>
        <w:jc w:val="center"/>
        <w:rPr>
          <w:lang w:val="en-US"/>
        </w:rPr>
      </w:pPr>
    </w:p>
    <w:p w14:paraId="36B16CD2" w14:textId="537BF2E9" w:rsidR="004C01FF" w:rsidRDefault="004C01FF" w:rsidP="004C01FF">
      <w:pPr>
        <w:ind w:rightChars="-107" w:right="-300" w:firstLine="705"/>
      </w:pPr>
      <w:r>
        <w:t>Таблица</w:t>
      </w:r>
      <w:r w:rsidR="00CC6166">
        <w:t xml:space="preserve"> </w:t>
      </w:r>
      <w:r w:rsidR="00EB727E">
        <w:t>В.3 – Входные данные для создания задачи</w:t>
      </w:r>
    </w:p>
    <w:tbl>
      <w:tblPr>
        <w:tblStyle w:val="af6"/>
        <w:tblW w:w="0" w:type="auto"/>
        <w:tblInd w:w="-425" w:type="dxa"/>
        <w:tblLook w:val="04A0" w:firstRow="1" w:lastRow="0" w:firstColumn="1" w:lastColumn="0" w:noHBand="0" w:noVBand="1"/>
      </w:tblPr>
      <w:tblGrid>
        <w:gridCol w:w="1954"/>
        <w:gridCol w:w="1954"/>
        <w:gridCol w:w="1982"/>
        <w:gridCol w:w="1954"/>
        <w:gridCol w:w="1954"/>
      </w:tblGrid>
      <w:tr w:rsidR="004C01FF" w14:paraId="122B55B8" w14:textId="77777777" w:rsidTr="004C01FF">
        <w:tc>
          <w:tcPr>
            <w:tcW w:w="1954" w:type="dxa"/>
          </w:tcPr>
          <w:p w14:paraId="11EF82CF" w14:textId="0BB7824C" w:rsidR="004C01FF" w:rsidRPr="004C01FF" w:rsidRDefault="004C01FF" w:rsidP="00A751A8">
            <w:pPr>
              <w:ind w:left="0" w:rightChars="-107" w:right="-300" w:firstLine="0"/>
              <w:jc w:val="center"/>
            </w:pPr>
            <w:r>
              <w:t>Создатель</w:t>
            </w:r>
          </w:p>
        </w:tc>
        <w:tc>
          <w:tcPr>
            <w:tcW w:w="1954" w:type="dxa"/>
          </w:tcPr>
          <w:p w14:paraId="2C79EA82" w14:textId="26F4EBD0" w:rsidR="004C01FF" w:rsidRDefault="004C01FF" w:rsidP="00A751A8">
            <w:pPr>
              <w:ind w:left="0" w:rightChars="-107" w:right="-300" w:firstLine="0"/>
              <w:jc w:val="center"/>
            </w:pPr>
            <w:r>
              <w:t>Дедлайн</w:t>
            </w:r>
          </w:p>
        </w:tc>
        <w:tc>
          <w:tcPr>
            <w:tcW w:w="1954" w:type="dxa"/>
          </w:tcPr>
          <w:p w14:paraId="5C26569D" w14:textId="22024914" w:rsidR="004C01FF" w:rsidRDefault="004C01FF" w:rsidP="00A751A8">
            <w:pPr>
              <w:ind w:left="0" w:rightChars="-107" w:right="-300" w:firstLine="0"/>
              <w:jc w:val="center"/>
            </w:pPr>
            <w:r>
              <w:t>Описание</w:t>
            </w:r>
          </w:p>
        </w:tc>
        <w:tc>
          <w:tcPr>
            <w:tcW w:w="1954" w:type="dxa"/>
          </w:tcPr>
          <w:p w14:paraId="45D5B9A0" w14:textId="1651F189" w:rsidR="004C01FF" w:rsidRDefault="004C01FF" w:rsidP="00A751A8">
            <w:pPr>
              <w:ind w:left="0" w:rightChars="-107" w:right="-300" w:firstLine="0"/>
              <w:jc w:val="center"/>
            </w:pPr>
            <w:r>
              <w:t>Приоритет</w:t>
            </w:r>
          </w:p>
        </w:tc>
        <w:tc>
          <w:tcPr>
            <w:tcW w:w="1954" w:type="dxa"/>
          </w:tcPr>
          <w:p w14:paraId="333EFAE1" w14:textId="468537A2" w:rsidR="004C01FF" w:rsidRDefault="004C01FF" w:rsidP="00A751A8">
            <w:pPr>
              <w:ind w:left="0" w:rightChars="-107" w:right="-300" w:firstLine="0"/>
              <w:jc w:val="center"/>
            </w:pPr>
            <w:r>
              <w:t>Заголовок</w:t>
            </w:r>
          </w:p>
        </w:tc>
      </w:tr>
      <w:tr w:rsidR="004C01FF" w14:paraId="6CDD251F" w14:textId="77777777" w:rsidTr="004C01FF">
        <w:tc>
          <w:tcPr>
            <w:tcW w:w="1954" w:type="dxa"/>
          </w:tcPr>
          <w:p w14:paraId="23842E5D" w14:textId="2DC3220C" w:rsidR="004C01FF" w:rsidRDefault="004C01FF" w:rsidP="00A751A8">
            <w:pPr>
              <w:ind w:left="0" w:rightChars="-107" w:right="-300" w:firstLine="0"/>
              <w:jc w:val="center"/>
            </w:pPr>
            <w:r>
              <w:t>1</w:t>
            </w:r>
          </w:p>
        </w:tc>
        <w:tc>
          <w:tcPr>
            <w:tcW w:w="1954" w:type="dxa"/>
          </w:tcPr>
          <w:p w14:paraId="20F37A4E" w14:textId="0D112966" w:rsidR="004C01FF" w:rsidRDefault="004C01FF" w:rsidP="00A751A8">
            <w:pPr>
              <w:ind w:left="0" w:rightChars="-107" w:right="-300" w:firstLine="0"/>
              <w:jc w:val="center"/>
            </w:pPr>
            <w:r>
              <w:t>2025-12-12</w:t>
            </w:r>
          </w:p>
        </w:tc>
        <w:tc>
          <w:tcPr>
            <w:tcW w:w="1954" w:type="dxa"/>
          </w:tcPr>
          <w:p w14:paraId="37A7D7FB" w14:textId="2E98727F" w:rsidR="004C01FF" w:rsidRPr="004C01FF" w:rsidRDefault="004C01FF" w:rsidP="00A751A8">
            <w:pPr>
              <w:ind w:left="0" w:rightChars="-107" w:right="-300" w:firstLine="0"/>
              <w:jc w:val="center"/>
              <w:rPr>
                <w:lang w:val="en-US"/>
              </w:rPr>
            </w:pPr>
            <w:r>
              <w:t xml:space="preserve">Написать с помощью </w:t>
            </w:r>
            <w:r>
              <w:rPr>
                <w:lang w:val="en-US"/>
              </w:rPr>
              <w:t>jwt</w:t>
            </w:r>
          </w:p>
        </w:tc>
        <w:tc>
          <w:tcPr>
            <w:tcW w:w="1954" w:type="dxa"/>
          </w:tcPr>
          <w:p w14:paraId="3D158343" w14:textId="579DF421" w:rsidR="004C01FF" w:rsidRDefault="004C01FF" w:rsidP="00A751A8">
            <w:pPr>
              <w:ind w:left="0" w:rightChars="-107" w:right="-300" w:firstLine="0"/>
              <w:jc w:val="center"/>
            </w:pPr>
            <w:r>
              <w:t>2</w:t>
            </w:r>
          </w:p>
        </w:tc>
        <w:tc>
          <w:tcPr>
            <w:tcW w:w="1954" w:type="dxa"/>
          </w:tcPr>
          <w:p w14:paraId="7D597B53" w14:textId="77766462" w:rsidR="004C01FF" w:rsidRDefault="004C01FF" w:rsidP="00A751A8">
            <w:pPr>
              <w:ind w:left="0" w:rightChars="-107" w:right="-300" w:firstLine="0"/>
              <w:jc w:val="center"/>
            </w:pPr>
            <w:r>
              <w:t>Авторизация</w:t>
            </w:r>
          </w:p>
        </w:tc>
      </w:tr>
      <w:tr w:rsidR="004C01FF" w14:paraId="5456FB99" w14:textId="77777777" w:rsidTr="004C01FF">
        <w:tc>
          <w:tcPr>
            <w:tcW w:w="1954" w:type="dxa"/>
          </w:tcPr>
          <w:p w14:paraId="7AE60DC5" w14:textId="6C152BA8" w:rsidR="004C01FF" w:rsidRDefault="004C01FF" w:rsidP="00A751A8">
            <w:pPr>
              <w:ind w:left="0" w:rightChars="-107" w:right="-300" w:firstLine="0"/>
              <w:jc w:val="center"/>
            </w:pPr>
            <w:r>
              <w:t>2</w:t>
            </w:r>
          </w:p>
        </w:tc>
        <w:tc>
          <w:tcPr>
            <w:tcW w:w="1954" w:type="dxa"/>
          </w:tcPr>
          <w:p w14:paraId="66AB33FA" w14:textId="752A2E7E" w:rsidR="004C01FF" w:rsidRDefault="004C01FF" w:rsidP="00A751A8">
            <w:pPr>
              <w:ind w:left="0" w:rightChars="-107" w:right="-300" w:firstLine="0"/>
              <w:jc w:val="center"/>
            </w:pPr>
            <w:r>
              <w:t>2025-11-11</w:t>
            </w:r>
          </w:p>
        </w:tc>
        <w:tc>
          <w:tcPr>
            <w:tcW w:w="1954" w:type="dxa"/>
          </w:tcPr>
          <w:p w14:paraId="459B4F29" w14:textId="77777777" w:rsidR="004C01FF" w:rsidRDefault="004C01FF" w:rsidP="00A751A8">
            <w:pPr>
              <w:ind w:left="0" w:rightChars="-107" w:right="-300" w:firstLine="0"/>
              <w:jc w:val="center"/>
            </w:pPr>
            <w:r>
              <w:t xml:space="preserve">Получение </w:t>
            </w:r>
          </w:p>
          <w:p w14:paraId="50F5EFEF" w14:textId="56102D00" w:rsidR="004C01FF" w:rsidRPr="004C01FF" w:rsidRDefault="004C01FF" w:rsidP="00A751A8">
            <w:pPr>
              <w:ind w:left="0" w:rightChars="-107" w:right="-300" w:firstLine="0"/>
              <w:jc w:val="center"/>
            </w:pPr>
            <w:r>
              <w:t>моих</w:t>
            </w:r>
          </w:p>
        </w:tc>
        <w:tc>
          <w:tcPr>
            <w:tcW w:w="1954" w:type="dxa"/>
          </w:tcPr>
          <w:p w14:paraId="0602962B" w14:textId="0153C142" w:rsidR="004C01FF" w:rsidRDefault="004C01FF" w:rsidP="00A751A8">
            <w:pPr>
              <w:ind w:left="0" w:rightChars="-107" w:right="-300" w:firstLine="0"/>
              <w:jc w:val="center"/>
            </w:pPr>
            <w:r>
              <w:t>4</w:t>
            </w:r>
          </w:p>
        </w:tc>
        <w:tc>
          <w:tcPr>
            <w:tcW w:w="1954" w:type="dxa"/>
          </w:tcPr>
          <w:p w14:paraId="2C47AA24" w14:textId="5C35D76E" w:rsidR="004C01FF" w:rsidRDefault="004C01FF" w:rsidP="00A751A8">
            <w:pPr>
              <w:ind w:left="0" w:rightChars="-107" w:right="-300" w:firstLine="0"/>
              <w:jc w:val="center"/>
            </w:pPr>
            <w:r>
              <w:t>Создание фронтенд части задач</w:t>
            </w:r>
          </w:p>
        </w:tc>
      </w:tr>
      <w:tr w:rsidR="004C01FF" w14:paraId="22AD2E1F" w14:textId="77777777" w:rsidTr="004C01FF">
        <w:tc>
          <w:tcPr>
            <w:tcW w:w="1954" w:type="dxa"/>
          </w:tcPr>
          <w:p w14:paraId="27FEF23A" w14:textId="5112FBD1" w:rsidR="004C01FF" w:rsidRDefault="004C01FF" w:rsidP="00A751A8">
            <w:pPr>
              <w:ind w:left="0" w:rightChars="-107" w:right="-300" w:firstLine="0"/>
              <w:jc w:val="center"/>
            </w:pPr>
            <w:r>
              <w:t>3</w:t>
            </w:r>
          </w:p>
        </w:tc>
        <w:tc>
          <w:tcPr>
            <w:tcW w:w="1954" w:type="dxa"/>
          </w:tcPr>
          <w:p w14:paraId="7A9F6625" w14:textId="22AA4E74" w:rsidR="004C01FF" w:rsidRDefault="004C01FF" w:rsidP="00A751A8">
            <w:pPr>
              <w:ind w:left="0" w:rightChars="-107" w:right="-300" w:firstLine="0"/>
              <w:jc w:val="center"/>
            </w:pPr>
            <w:r>
              <w:t>2025-10-10</w:t>
            </w:r>
          </w:p>
        </w:tc>
        <w:tc>
          <w:tcPr>
            <w:tcW w:w="1954" w:type="dxa"/>
          </w:tcPr>
          <w:p w14:paraId="501E99CB" w14:textId="4817A4F5" w:rsidR="004C01FF" w:rsidRPr="004C01FF" w:rsidRDefault="004C01FF" w:rsidP="00A751A8">
            <w:pPr>
              <w:ind w:left="0" w:rightChars="-107" w:right="-300" w:firstLine="0"/>
              <w:jc w:val="center"/>
              <w:rPr>
                <w:lang w:val="en-US"/>
              </w:rPr>
            </w:pPr>
            <w:r>
              <w:t xml:space="preserve">Найти документацию на </w:t>
            </w:r>
            <w:r>
              <w:rPr>
                <w:lang w:val="en-US"/>
              </w:rPr>
              <w:t>wanago</w:t>
            </w:r>
          </w:p>
        </w:tc>
        <w:tc>
          <w:tcPr>
            <w:tcW w:w="1954" w:type="dxa"/>
          </w:tcPr>
          <w:p w14:paraId="40FEE06E" w14:textId="41843545" w:rsidR="004C01FF" w:rsidRDefault="004C01FF" w:rsidP="00A751A8">
            <w:pPr>
              <w:ind w:left="0" w:rightChars="-107" w:right="-300" w:firstLine="0"/>
              <w:jc w:val="center"/>
            </w:pPr>
            <w:r>
              <w:t>5</w:t>
            </w:r>
          </w:p>
        </w:tc>
        <w:tc>
          <w:tcPr>
            <w:tcW w:w="1954" w:type="dxa"/>
          </w:tcPr>
          <w:p w14:paraId="0CF4B414" w14:textId="46334404" w:rsidR="004C01FF" w:rsidRPr="004C01FF" w:rsidRDefault="004C01FF" w:rsidP="00A751A8">
            <w:pPr>
              <w:ind w:left="0" w:rightChars="-107" w:right="-300" w:firstLine="0"/>
              <w:jc w:val="center"/>
              <w:rPr>
                <w:lang w:val="en-US"/>
              </w:rPr>
            </w:pPr>
            <w:r>
              <w:t xml:space="preserve">Реализация </w:t>
            </w:r>
            <w:r>
              <w:rPr>
                <w:lang w:val="en-US"/>
              </w:rPr>
              <w:t>elasticsearch</w:t>
            </w:r>
          </w:p>
        </w:tc>
      </w:tr>
      <w:tr w:rsidR="004C01FF" w14:paraId="6B34D0FD" w14:textId="77777777" w:rsidTr="004C01FF">
        <w:tc>
          <w:tcPr>
            <w:tcW w:w="1954" w:type="dxa"/>
          </w:tcPr>
          <w:p w14:paraId="68CF2058" w14:textId="1F401A53" w:rsidR="004C01FF" w:rsidRDefault="004C01FF" w:rsidP="00A751A8">
            <w:pPr>
              <w:ind w:left="0" w:rightChars="-107" w:right="-300" w:firstLine="0"/>
              <w:jc w:val="center"/>
            </w:pPr>
            <w:r>
              <w:t>4</w:t>
            </w:r>
          </w:p>
        </w:tc>
        <w:tc>
          <w:tcPr>
            <w:tcW w:w="1954" w:type="dxa"/>
          </w:tcPr>
          <w:p w14:paraId="6D18BBF0" w14:textId="6B6E95F0" w:rsidR="004C01FF" w:rsidRDefault="004C01FF" w:rsidP="00A751A8">
            <w:pPr>
              <w:ind w:left="0" w:rightChars="-107" w:right="-300" w:firstLine="0"/>
              <w:jc w:val="center"/>
            </w:pPr>
            <w:r>
              <w:t>2025-09-09</w:t>
            </w:r>
          </w:p>
        </w:tc>
        <w:tc>
          <w:tcPr>
            <w:tcW w:w="1954" w:type="dxa"/>
          </w:tcPr>
          <w:p w14:paraId="4A0CC687" w14:textId="77777777" w:rsidR="004C01FF" w:rsidRDefault="004C01FF" w:rsidP="00A751A8">
            <w:pPr>
              <w:ind w:left="0" w:rightChars="-107" w:right="-300" w:firstLine="0"/>
              <w:jc w:val="center"/>
              <w:rPr>
                <w:lang w:val="en-US"/>
              </w:rPr>
            </w:pPr>
            <w:r>
              <w:t>Использовать библиотеку</w:t>
            </w:r>
          </w:p>
          <w:p w14:paraId="68EEDC92" w14:textId="31EE7096" w:rsidR="004C01FF" w:rsidRDefault="004C01FF" w:rsidP="00A751A8">
            <w:pPr>
              <w:ind w:left="0" w:rightChars="-107" w:right="-300" w:firstLine="0"/>
              <w:jc w:val="center"/>
            </w:pPr>
            <w:r>
              <w:rPr>
                <w:lang w:val="en-US"/>
              </w:rPr>
              <w:t>nestjs-graphq</w:t>
            </w:r>
            <w:r>
              <w:t xml:space="preserve"> </w:t>
            </w:r>
          </w:p>
        </w:tc>
        <w:tc>
          <w:tcPr>
            <w:tcW w:w="1954" w:type="dxa"/>
          </w:tcPr>
          <w:p w14:paraId="2E90CCF1" w14:textId="2ECAFDB4" w:rsidR="004C01FF" w:rsidRDefault="004C01FF" w:rsidP="00A751A8">
            <w:pPr>
              <w:ind w:left="0" w:rightChars="-107" w:right="-300" w:firstLine="0"/>
              <w:jc w:val="center"/>
            </w:pPr>
            <w:r>
              <w:t>1</w:t>
            </w:r>
          </w:p>
        </w:tc>
        <w:tc>
          <w:tcPr>
            <w:tcW w:w="1954" w:type="dxa"/>
          </w:tcPr>
          <w:p w14:paraId="041315B7" w14:textId="35B176B3" w:rsidR="004C01FF" w:rsidRPr="004C01FF" w:rsidRDefault="004C01FF" w:rsidP="00A751A8">
            <w:pPr>
              <w:ind w:left="0" w:rightChars="-107" w:right="-300" w:firstLine="0"/>
              <w:jc w:val="center"/>
            </w:pPr>
            <w:r>
              <w:t xml:space="preserve">Написание </w:t>
            </w:r>
            <w:r>
              <w:rPr>
                <w:lang w:val="en-US"/>
              </w:rPr>
              <w:t xml:space="preserve">graphql </w:t>
            </w:r>
            <w:r>
              <w:t>схемы</w:t>
            </w:r>
          </w:p>
        </w:tc>
      </w:tr>
    </w:tbl>
    <w:p w14:paraId="7F01F37B" w14:textId="24F3138D" w:rsidR="00EB727E" w:rsidRDefault="002347B4" w:rsidP="00A751A8">
      <w:pPr>
        <w:spacing w:before="240"/>
        <w:ind w:rightChars="-107" w:right="-300" w:firstLine="705"/>
      </w:pPr>
      <w:r w:rsidRPr="002347B4">
        <w:t xml:space="preserve">Рисунок </w:t>
      </w:r>
      <w:r w:rsidR="00EB727E">
        <w:t xml:space="preserve">В.4 – Входные данные для </w:t>
      </w:r>
      <w:r w:rsidR="000E68F0">
        <w:t>об</w:t>
      </w:r>
      <w:r w:rsidR="007B0C8F">
        <w:t>но</w:t>
      </w:r>
      <w:r w:rsidR="000E68F0">
        <w:t>вления статуса задачи</w:t>
      </w:r>
    </w:p>
    <w:tbl>
      <w:tblPr>
        <w:tblStyle w:val="af6"/>
        <w:tblW w:w="0" w:type="auto"/>
        <w:tblInd w:w="-425" w:type="dxa"/>
        <w:tblLook w:val="04A0" w:firstRow="1" w:lastRow="0" w:firstColumn="1" w:lastColumn="0" w:noHBand="0" w:noVBand="1"/>
      </w:tblPr>
      <w:tblGrid>
        <w:gridCol w:w="4885"/>
        <w:gridCol w:w="4885"/>
      </w:tblGrid>
      <w:tr w:rsidR="004C01FF" w14:paraId="6BDF4260" w14:textId="77777777" w:rsidTr="004C01FF">
        <w:tc>
          <w:tcPr>
            <w:tcW w:w="4885" w:type="dxa"/>
          </w:tcPr>
          <w:p w14:paraId="0B19BF11" w14:textId="2254E842" w:rsidR="004C01FF" w:rsidRPr="004C01FF" w:rsidRDefault="004C01FF" w:rsidP="00A751A8">
            <w:pPr>
              <w:ind w:left="0" w:rightChars="-107" w:right="-300" w:firstLine="0"/>
              <w:jc w:val="center"/>
            </w:pPr>
            <w:r>
              <w:rPr>
                <w:lang w:val="en-US"/>
              </w:rPr>
              <w:t>id</w:t>
            </w:r>
          </w:p>
        </w:tc>
        <w:tc>
          <w:tcPr>
            <w:tcW w:w="4885" w:type="dxa"/>
          </w:tcPr>
          <w:p w14:paraId="75C3995C" w14:textId="7738422E" w:rsidR="004C01FF" w:rsidRDefault="004C01FF" w:rsidP="00A751A8">
            <w:pPr>
              <w:ind w:left="0" w:rightChars="-107" w:right="-300" w:firstLine="0"/>
              <w:jc w:val="center"/>
            </w:pPr>
            <w:r>
              <w:t>Статус задачи</w:t>
            </w:r>
          </w:p>
        </w:tc>
      </w:tr>
      <w:tr w:rsidR="004C01FF" w14:paraId="7284AC02" w14:textId="77777777" w:rsidTr="004C01FF">
        <w:tc>
          <w:tcPr>
            <w:tcW w:w="4885" w:type="dxa"/>
          </w:tcPr>
          <w:p w14:paraId="6F0242B3" w14:textId="00EDB6DF" w:rsidR="004C01FF" w:rsidRDefault="004C01FF" w:rsidP="00A751A8">
            <w:pPr>
              <w:ind w:left="0" w:rightChars="-107" w:right="-300" w:firstLine="0"/>
              <w:jc w:val="center"/>
            </w:pPr>
            <w:r>
              <w:t>2</w:t>
            </w:r>
          </w:p>
        </w:tc>
        <w:tc>
          <w:tcPr>
            <w:tcW w:w="4885" w:type="dxa"/>
          </w:tcPr>
          <w:p w14:paraId="44C5C789" w14:textId="59127B27" w:rsidR="004C01FF" w:rsidRDefault="004C01FF" w:rsidP="00A751A8">
            <w:pPr>
              <w:ind w:left="0" w:rightChars="-107" w:right="-300" w:firstLine="0"/>
              <w:jc w:val="center"/>
            </w:pPr>
            <w:r>
              <w:t>Готова</w:t>
            </w:r>
          </w:p>
        </w:tc>
      </w:tr>
      <w:tr w:rsidR="004C01FF" w14:paraId="33D5B8C4" w14:textId="77777777" w:rsidTr="004C01FF">
        <w:tc>
          <w:tcPr>
            <w:tcW w:w="4885" w:type="dxa"/>
          </w:tcPr>
          <w:p w14:paraId="66C7AF60" w14:textId="5FBC6F20" w:rsidR="004C01FF" w:rsidRDefault="004C01FF" w:rsidP="00A751A8">
            <w:pPr>
              <w:ind w:left="0" w:rightChars="-107" w:right="-300" w:firstLine="0"/>
              <w:jc w:val="center"/>
            </w:pPr>
            <w:r>
              <w:t>1</w:t>
            </w:r>
          </w:p>
        </w:tc>
        <w:tc>
          <w:tcPr>
            <w:tcW w:w="4885" w:type="dxa"/>
          </w:tcPr>
          <w:p w14:paraId="159FF063" w14:textId="7028169B" w:rsidR="004C01FF" w:rsidRDefault="004C01FF" w:rsidP="00A751A8">
            <w:pPr>
              <w:ind w:left="0" w:rightChars="-107" w:right="-300" w:firstLine="0"/>
              <w:jc w:val="center"/>
            </w:pPr>
            <w:r>
              <w:t>Выполняется</w:t>
            </w:r>
          </w:p>
        </w:tc>
      </w:tr>
      <w:tr w:rsidR="004C01FF" w14:paraId="58AE50FB" w14:textId="77777777" w:rsidTr="004C01FF">
        <w:tc>
          <w:tcPr>
            <w:tcW w:w="4885" w:type="dxa"/>
          </w:tcPr>
          <w:p w14:paraId="291E16E3" w14:textId="1FB57FEE" w:rsidR="004C01FF" w:rsidRDefault="004C01FF" w:rsidP="00A751A8">
            <w:pPr>
              <w:ind w:left="0" w:rightChars="-107" w:right="-300" w:firstLine="0"/>
              <w:jc w:val="center"/>
            </w:pPr>
            <w:r>
              <w:t>3</w:t>
            </w:r>
          </w:p>
        </w:tc>
        <w:tc>
          <w:tcPr>
            <w:tcW w:w="4885" w:type="dxa"/>
          </w:tcPr>
          <w:p w14:paraId="0260DA96" w14:textId="58A4FA69" w:rsidR="004C01FF" w:rsidRDefault="004C01FF" w:rsidP="00A751A8">
            <w:pPr>
              <w:ind w:left="0" w:rightChars="-107" w:right="-300" w:firstLine="0"/>
              <w:jc w:val="center"/>
            </w:pPr>
            <w:r>
              <w:t>Просрочена</w:t>
            </w:r>
          </w:p>
        </w:tc>
      </w:tr>
      <w:tr w:rsidR="004C01FF" w14:paraId="75CAAB2F" w14:textId="77777777" w:rsidTr="004C01FF">
        <w:tc>
          <w:tcPr>
            <w:tcW w:w="4885" w:type="dxa"/>
          </w:tcPr>
          <w:p w14:paraId="326598A2" w14:textId="6106C870" w:rsidR="004C01FF" w:rsidRDefault="004C01FF" w:rsidP="00A751A8">
            <w:pPr>
              <w:ind w:left="0" w:rightChars="-107" w:right="-300" w:firstLine="0"/>
              <w:jc w:val="center"/>
            </w:pPr>
            <w:r>
              <w:t>4</w:t>
            </w:r>
          </w:p>
        </w:tc>
        <w:tc>
          <w:tcPr>
            <w:tcW w:w="4885" w:type="dxa"/>
          </w:tcPr>
          <w:p w14:paraId="7E9D5B76" w14:textId="190135BA" w:rsidR="004C01FF" w:rsidRDefault="004C01FF" w:rsidP="00A751A8">
            <w:pPr>
              <w:ind w:left="0" w:rightChars="-107" w:right="-300" w:firstLine="0"/>
              <w:jc w:val="center"/>
            </w:pPr>
            <w:r>
              <w:t>Новая</w:t>
            </w:r>
          </w:p>
        </w:tc>
      </w:tr>
    </w:tbl>
    <w:p w14:paraId="1C41C524" w14:textId="77777777" w:rsidR="004C01FF" w:rsidRDefault="004C01FF" w:rsidP="001844FE">
      <w:pPr>
        <w:spacing w:after="240"/>
        <w:ind w:rightChars="-107" w:right="-300" w:firstLine="705"/>
      </w:pPr>
    </w:p>
    <w:p w14:paraId="27DFB17E" w14:textId="163DFCCC" w:rsidR="007B0C8F" w:rsidRDefault="007B0C8F" w:rsidP="007B0C8F">
      <w:pPr>
        <w:ind w:rightChars="-107" w:right="-300" w:firstLine="705"/>
        <w:jc w:val="center"/>
      </w:pPr>
    </w:p>
    <w:p w14:paraId="7B8E1DCD" w14:textId="4C555D2A" w:rsidR="007B0C8F" w:rsidRDefault="00A751A8" w:rsidP="007B0C8F">
      <w:pPr>
        <w:ind w:rightChars="-107" w:right="-300" w:firstLine="705"/>
      </w:pPr>
      <w:r>
        <w:lastRenderedPageBreak/>
        <w:t>Таблица</w:t>
      </w:r>
      <w:r w:rsidR="00A50065">
        <w:t xml:space="preserve"> </w:t>
      </w:r>
      <w:r w:rsidR="007B0C8F">
        <w:t xml:space="preserve">В.4 – Входные данные для </w:t>
      </w:r>
      <w:r w:rsidR="006C07A9">
        <w:t>удаления</w:t>
      </w:r>
      <w:r w:rsidR="007B0C8F">
        <w:t xml:space="preserve"> задачи</w:t>
      </w:r>
    </w:p>
    <w:tbl>
      <w:tblPr>
        <w:tblStyle w:val="af6"/>
        <w:tblW w:w="0" w:type="auto"/>
        <w:tblInd w:w="-425" w:type="dxa"/>
        <w:tblLook w:val="04A0" w:firstRow="1" w:lastRow="0" w:firstColumn="1" w:lastColumn="0" w:noHBand="0" w:noVBand="1"/>
      </w:tblPr>
      <w:tblGrid>
        <w:gridCol w:w="9770"/>
      </w:tblGrid>
      <w:tr w:rsidR="00A751A8" w14:paraId="0CD23C66" w14:textId="77777777" w:rsidTr="00A751A8">
        <w:tc>
          <w:tcPr>
            <w:tcW w:w="9770" w:type="dxa"/>
          </w:tcPr>
          <w:p w14:paraId="53235073" w14:textId="451E7F8B" w:rsidR="00A751A8" w:rsidRPr="00A751A8" w:rsidRDefault="00A751A8" w:rsidP="00A751A8">
            <w:pPr>
              <w:ind w:left="0" w:rightChars="-107" w:right="-30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</w:tr>
      <w:tr w:rsidR="00A751A8" w14:paraId="27197AB1" w14:textId="77777777" w:rsidTr="00A751A8">
        <w:tc>
          <w:tcPr>
            <w:tcW w:w="9770" w:type="dxa"/>
          </w:tcPr>
          <w:p w14:paraId="7863C8C1" w14:textId="5CE7CFC6" w:rsidR="00A751A8" w:rsidRPr="00A751A8" w:rsidRDefault="00A751A8" w:rsidP="00A751A8">
            <w:pPr>
              <w:ind w:left="0" w:rightChars="-107" w:right="-30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A751A8" w14:paraId="56CA36BC" w14:textId="77777777" w:rsidTr="00A751A8">
        <w:tc>
          <w:tcPr>
            <w:tcW w:w="9770" w:type="dxa"/>
          </w:tcPr>
          <w:p w14:paraId="1784A568" w14:textId="27BB5DA7" w:rsidR="00A751A8" w:rsidRPr="00A751A8" w:rsidRDefault="00A751A8" w:rsidP="00A751A8">
            <w:pPr>
              <w:ind w:left="0" w:rightChars="-107" w:right="-30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A751A8" w14:paraId="49EF93D5" w14:textId="77777777" w:rsidTr="00A751A8">
        <w:tc>
          <w:tcPr>
            <w:tcW w:w="9770" w:type="dxa"/>
          </w:tcPr>
          <w:p w14:paraId="26A2ADBB" w14:textId="51255F9A" w:rsidR="00A751A8" w:rsidRPr="00A751A8" w:rsidRDefault="00A751A8" w:rsidP="00A751A8">
            <w:pPr>
              <w:ind w:left="0" w:rightChars="-107" w:right="-30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A751A8" w14:paraId="3A96E23D" w14:textId="77777777" w:rsidTr="00A751A8">
        <w:tc>
          <w:tcPr>
            <w:tcW w:w="9770" w:type="dxa"/>
          </w:tcPr>
          <w:p w14:paraId="0707355D" w14:textId="49A1C968" w:rsidR="00A751A8" w:rsidRPr="00A751A8" w:rsidRDefault="00A751A8" w:rsidP="00A751A8">
            <w:pPr>
              <w:ind w:left="0" w:rightChars="-107" w:right="-30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</w:tbl>
    <w:p w14:paraId="551AADE5" w14:textId="77777777" w:rsidR="007B0C8F" w:rsidRPr="000E68F0" w:rsidRDefault="007B0C8F" w:rsidP="00EB727E">
      <w:pPr>
        <w:ind w:rightChars="-107" w:right="-300" w:firstLine="705"/>
      </w:pPr>
    </w:p>
    <w:p w14:paraId="22C12C91" w14:textId="67D78473" w:rsidR="007B0C8F" w:rsidRDefault="00257C87" w:rsidP="007B0C8F">
      <w:pPr>
        <w:ind w:left="0" w:rightChars="-107" w:right="-300" w:firstLine="0"/>
      </w:pPr>
      <w:r>
        <w:br w:type="page"/>
      </w:r>
    </w:p>
    <w:p w14:paraId="0B66338A" w14:textId="77777777" w:rsidR="00257C87" w:rsidRDefault="00257C87" w:rsidP="00257C87">
      <w:pPr>
        <w:pStyle w:val="10"/>
        <w:spacing w:after="0"/>
        <w:jc w:val="center"/>
      </w:pPr>
      <w:bookmarkStart w:id="57" w:name="_Приложение_Г"/>
      <w:bookmarkStart w:id="58" w:name="_Toc209871033"/>
      <w:bookmarkStart w:id="59" w:name="_Toc209871228"/>
      <w:bookmarkEnd w:id="57"/>
      <w:r>
        <w:lastRenderedPageBreak/>
        <w:t>Приложение Г</w:t>
      </w:r>
      <w:bookmarkEnd w:id="58"/>
      <w:bookmarkEnd w:id="59"/>
    </w:p>
    <w:p w14:paraId="6AD3D93F" w14:textId="77777777" w:rsidR="00257C87" w:rsidRPr="00BA4355" w:rsidRDefault="00257C87" w:rsidP="00257C87">
      <w:pPr>
        <w:jc w:val="center"/>
        <w:rPr>
          <w:b/>
          <w:i/>
        </w:rPr>
      </w:pPr>
      <w:r w:rsidRPr="00BA4355">
        <w:rPr>
          <w:b/>
          <w:i/>
        </w:rPr>
        <w:t>(</w:t>
      </w:r>
      <w:r>
        <w:rPr>
          <w:b/>
          <w:i/>
        </w:rPr>
        <w:t>обязательное</w:t>
      </w:r>
      <w:r w:rsidRPr="00BA4355">
        <w:rPr>
          <w:b/>
          <w:i/>
        </w:rPr>
        <w:t>)</w:t>
      </w:r>
    </w:p>
    <w:p w14:paraId="5C4234DB" w14:textId="77777777" w:rsidR="00257C87" w:rsidRPr="00BA4355" w:rsidRDefault="00257C87" w:rsidP="00257C87">
      <w:pPr>
        <w:jc w:val="center"/>
        <w:rPr>
          <w:b/>
          <w:i/>
        </w:rPr>
      </w:pPr>
    </w:p>
    <w:p w14:paraId="72F28FD8" w14:textId="78E9FE32" w:rsidR="00257C87" w:rsidRDefault="001B0EBF" w:rsidP="00257C87">
      <w:pPr>
        <w:spacing w:after="240"/>
        <w:jc w:val="center"/>
        <w:rPr>
          <w:b/>
        </w:rPr>
      </w:pPr>
      <w:r>
        <w:rPr>
          <w:b/>
        </w:rPr>
        <w:t xml:space="preserve">Выходные </w:t>
      </w:r>
      <w:r w:rsidR="002C1F65">
        <w:rPr>
          <w:b/>
        </w:rPr>
        <w:t>данные</w:t>
      </w:r>
      <w:r w:rsidR="00257C87">
        <w:rPr>
          <w:b/>
        </w:rPr>
        <w:t xml:space="preserve"> </w:t>
      </w:r>
    </w:p>
    <w:p w14:paraId="5E854CF3" w14:textId="699D5B8C" w:rsidR="00257C87" w:rsidRDefault="00F0362A" w:rsidP="00257C87">
      <w:pPr>
        <w:jc w:val="center"/>
      </w:pPr>
      <w:r>
        <w:rPr>
          <w:noProof/>
          <w:lang w:val="en-US"/>
        </w:rPr>
        <w:drawing>
          <wp:inline distT="0" distB="0" distL="0" distR="0" wp14:anchorId="54CE05A4" wp14:editId="7EBB411C">
            <wp:extent cx="3266667" cy="2019048"/>
            <wp:effectExtent l="0" t="0" r="0" b="635"/>
            <wp:docPr id="2056231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3158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2FDF" w14:textId="57DB175B" w:rsidR="00257C87" w:rsidRDefault="00FC3904" w:rsidP="001B0EBF">
      <w:pPr>
        <w:spacing w:after="240"/>
      </w:pPr>
      <w:r w:rsidRPr="00FC3904">
        <w:t xml:space="preserve">Рисунок </w:t>
      </w:r>
      <w:r w:rsidR="00257C87">
        <w:t xml:space="preserve">Г.1 </w:t>
      </w:r>
      <w:r w:rsidR="001B0EBF">
        <w:t>–</w:t>
      </w:r>
      <w:r w:rsidR="00257C87">
        <w:t xml:space="preserve"> </w:t>
      </w:r>
      <w:r w:rsidR="001B0EBF">
        <w:t xml:space="preserve">Выходные </w:t>
      </w:r>
      <w:r w:rsidR="00F0362A">
        <w:t>данные для получение текущего пользователя</w:t>
      </w:r>
    </w:p>
    <w:p w14:paraId="23388681" w14:textId="40AB2119" w:rsidR="00D76874" w:rsidRDefault="00050AEB" w:rsidP="00765BC5">
      <w:pPr>
        <w:jc w:val="center"/>
      </w:pPr>
      <w:r>
        <w:rPr>
          <w:noProof/>
          <w:lang w:val="en-US"/>
        </w:rPr>
        <w:drawing>
          <wp:inline distT="0" distB="0" distL="0" distR="0" wp14:anchorId="00218EA8" wp14:editId="226A7CF4">
            <wp:extent cx="4952381" cy="3961905"/>
            <wp:effectExtent l="0" t="0" r="635" b="635"/>
            <wp:docPr id="306668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6822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6172" w14:textId="1710CE32" w:rsidR="00FC3904" w:rsidRDefault="00FC3904" w:rsidP="00050AEB">
      <w:pPr>
        <w:spacing w:after="240"/>
      </w:pPr>
      <w:r w:rsidRPr="00FC3904">
        <w:t xml:space="preserve">Рисунок </w:t>
      </w:r>
      <w:r>
        <w:t>Г.</w:t>
      </w:r>
      <w:r w:rsidR="00E30EC0">
        <w:t>2</w:t>
      </w:r>
      <w:r>
        <w:t xml:space="preserve"> – Выходные данные для </w:t>
      </w:r>
      <w:r w:rsidR="00765BC5">
        <w:t>задач выполняещего</w:t>
      </w:r>
    </w:p>
    <w:p w14:paraId="110846B5" w14:textId="6E8585C4" w:rsidR="00050AEB" w:rsidRDefault="00050AEB" w:rsidP="00050AEB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3699A28" wp14:editId="554BB4F1">
            <wp:extent cx="4466667" cy="4466667"/>
            <wp:effectExtent l="0" t="0" r="0" b="0"/>
            <wp:docPr id="230780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800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C650" w14:textId="079B7F93" w:rsidR="00050AEB" w:rsidRPr="00794897" w:rsidRDefault="00050AEB" w:rsidP="008E3D41">
      <w:pPr>
        <w:spacing w:after="240"/>
      </w:pPr>
      <w:r w:rsidRPr="00FC3904">
        <w:t xml:space="preserve">Рисунок </w:t>
      </w:r>
      <w:r>
        <w:t xml:space="preserve">Г.1 – Выходные данные для задач </w:t>
      </w:r>
      <w:r w:rsidR="00794897">
        <w:t>создающего</w:t>
      </w:r>
    </w:p>
    <w:p w14:paraId="5CFFE175" w14:textId="5192F696" w:rsidR="008E3D41" w:rsidRDefault="008E3D41" w:rsidP="008E3D41">
      <w:pPr>
        <w:jc w:val="center"/>
      </w:pPr>
      <w:r>
        <w:rPr>
          <w:noProof/>
          <w:lang w:val="en-US"/>
        </w:rPr>
        <w:drawing>
          <wp:inline distT="0" distB="0" distL="0" distR="0" wp14:anchorId="0E0AA9F1" wp14:editId="4A264709">
            <wp:extent cx="4657143" cy="3819048"/>
            <wp:effectExtent l="0" t="0" r="0" b="0"/>
            <wp:docPr id="651369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695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6A23" w14:textId="1C02B458" w:rsidR="00257C87" w:rsidRDefault="008E3D41" w:rsidP="003064CE">
      <w:r w:rsidRPr="00FC3904">
        <w:t xml:space="preserve">Рисунок </w:t>
      </w:r>
      <w:r>
        <w:t>Г.1 – Выходные данные для уведомлений</w:t>
      </w:r>
      <w:r w:rsidR="00257C87">
        <w:br w:type="page"/>
      </w:r>
    </w:p>
    <w:p w14:paraId="6D747862" w14:textId="77777777" w:rsidR="00257C87" w:rsidRDefault="00257C87" w:rsidP="00257C87">
      <w:pPr>
        <w:pStyle w:val="10"/>
        <w:spacing w:before="0" w:after="0"/>
        <w:jc w:val="center"/>
      </w:pPr>
      <w:bookmarkStart w:id="60" w:name="_Toc209871034"/>
      <w:bookmarkStart w:id="61" w:name="_Toc209871229"/>
      <w:r>
        <w:lastRenderedPageBreak/>
        <w:t>Приложение Д</w:t>
      </w:r>
      <w:bookmarkEnd w:id="60"/>
      <w:bookmarkEnd w:id="61"/>
    </w:p>
    <w:p w14:paraId="283B463B" w14:textId="77777777" w:rsidR="00257C87" w:rsidRDefault="00257C87" w:rsidP="00257C87">
      <w:pPr>
        <w:pStyle w:val="10"/>
        <w:spacing w:before="0"/>
        <w:jc w:val="center"/>
        <w:rPr>
          <w:i/>
          <w:sz w:val="28"/>
        </w:rPr>
      </w:pPr>
      <w:bookmarkStart w:id="62" w:name="_Toc6866"/>
      <w:bookmarkStart w:id="63" w:name="_Toc26434"/>
      <w:bookmarkStart w:id="64" w:name="_Toc208489245"/>
      <w:bookmarkStart w:id="65" w:name="_Toc208490554"/>
      <w:bookmarkStart w:id="66" w:name="_Toc209427959"/>
      <w:bookmarkStart w:id="67" w:name="_Toc209871035"/>
      <w:bookmarkStart w:id="68" w:name="_Toc209871230"/>
      <w:r>
        <w:rPr>
          <w:i/>
          <w:sz w:val="28"/>
        </w:rPr>
        <w:t>(обязательное)</w:t>
      </w:r>
      <w:bookmarkEnd w:id="62"/>
      <w:bookmarkEnd w:id="63"/>
      <w:bookmarkEnd w:id="64"/>
      <w:bookmarkEnd w:id="65"/>
      <w:bookmarkEnd w:id="66"/>
      <w:bookmarkEnd w:id="67"/>
      <w:bookmarkEnd w:id="68"/>
    </w:p>
    <w:p w14:paraId="05021E61" w14:textId="77777777" w:rsidR="00257C87" w:rsidRDefault="00257C87" w:rsidP="00257C87">
      <w:pPr>
        <w:pStyle w:val="10"/>
        <w:spacing w:before="0"/>
        <w:jc w:val="center"/>
        <w:rPr>
          <w:sz w:val="28"/>
        </w:rPr>
      </w:pPr>
      <w:bookmarkStart w:id="69" w:name="_Toc20962"/>
      <w:bookmarkStart w:id="70" w:name="_Toc26597"/>
      <w:bookmarkStart w:id="71" w:name="_Toc208489246"/>
      <w:bookmarkStart w:id="72" w:name="_Toc208490555"/>
      <w:bookmarkStart w:id="73" w:name="_Toc209427960"/>
      <w:bookmarkStart w:id="74" w:name="_Toc209871036"/>
      <w:bookmarkStart w:id="75" w:name="_Toc209871231"/>
      <w:r>
        <w:rPr>
          <w:sz w:val="28"/>
        </w:rPr>
        <w:t>Диаграмма прецедентов</w:t>
      </w:r>
      <w:bookmarkEnd w:id="69"/>
      <w:bookmarkEnd w:id="70"/>
      <w:bookmarkEnd w:id="71"/>
      <w:bookmarkEnd w:id="72"/>
      <w:bookmarkEnd w:id="73"/>
      <w:bookmarkEnd w:id="74"/>
      <w:bookmarkEnd w:id="75"/>
    </w:p>
    <w:p w14:paraId="3D5413A7" w14:textId="3B14570E" w:rsidR="00257C87" w:rsidRDefault="00066BCE" w:rsidP="00257C87">
      <w:pPr>
        <w:ind w:rightChars="-107" w:right="-300" w:hanging="135"/>
        <w:jc w:val="center"/>
      </w:pPr>
      <w:r>
        <w:rPr>
          <w:noProof/>
          <w:lang w:val="en-US"/>
        </w:rPr>
        <w:drawing>
          <wp:inline distT="0" distB="0" distL="0" distR="0" wp14:anchorId="4B65FCC7" wp14:editId="38BCB90F">
            <wp:extent cx="6200775" cy="4552950"/>
            <wp:effectExtent l="0" t="0" r="9525" b="0"/>
            <wp:docPr id="1321358448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D225" w14:textId="77777777" w:rsidR="00257C87" w:rsidRDefault="00257C87" w:rsidP="00257C87">
      <w:r>
        <w:t>Рисунок Д.1 - Диаграмма прецедентов</w:t>
      </w:r>
    </w:p>
    <w:p w14:paraId="7EC4C588" w14:textId="25B342C1" w:rsidR="00023857" w:rsidRDefault="00023857">
      <w:pPr>
        <w:ind w:left="0" w:firstLine="0"/>
        <w:jc w:val="left"/>
      </w:pPr>
      <w:r>
        <w:br w:type="page"/>
      </w:r>
    </w:p>
    <w:p w14:paraId="577D1A35" w14:textId="77777777" w:rsidR="00023857" w:rsidRDefault="00023857" w:rsidP="00023857">
      <w:pPr>
        <w:pStyle w:val="10"/>
        <w:spacing w:before="0" w:after="0"/>
        <w:jc w:val="center"/>
      </w:pPr>
      <w:bookmarkStart w:id="76" w:name="_Toc209871037"/>
      <w:bookmarkStart w:id="77" w:name="_Toc209871232"/>
      <w:r>
        <w:lastRenderedPageBreak/>
        <w:t>Приложение Е</w:t>
      </w:r>
      <w:bookmarkEnd w:id="76"/>
      <w:bookmarkEnd w:id="77"/>
    </w:p>
    <w:p w14:paraId="75633A2B" w14:textId="77777777" w:rsidR="00023857" w:rsidRPr="004E6E9A" w:rsidRDefault="00023857" w:rsidP="00023857">
      <w:pPr>
        <w:pStyle w:val="10"/>
        <w:spacing w:before="0"/>
        <w:jc w:val="center"/>
        <w:rPr>
          <w:i/>
          <w:sz w:val="28"/>
          <w:lang w:val="en-US"/>
        </w:rPr>
      </w:pPr>
      <w:bookmarkStart w:id="78" w:name="_Toc208489248"/>
      <w:bookmarkStart w:id="79" w:name="_Toc208490557"/>
      <w:bookmarkStart w:id="80" w:name="_Toc209427962"/>
      <w:bookmarkStart w:id="81" w:name="_Toc209871038"/>
      <w:bookmarkStart w:id="82" w:name="_Toc209871233"/>
      <w:r>
        <w:rPr>
          <w:i/>
          <w:sz w:val="28"/>
        </w:rPr>
        <w:t>(обязательное)</w:t>
      </w:r>
      <w:bookmarkEnd w:id="78"/>
      <w:bookmarkEnd w:id="79"/>
      <w:bookmarkEnd w:id="80"/>
      <w:bookmarkEnd w:id="81"/>
      <w:bookmarkEnd w:id="82"/>
    </w:p>
    <w:p w14:paraId="05081B10" w14:textId="43712765" w:rsidR="00023857" w:rsidRPr="00023857" w:rsidRDefault="00023857" w:rsidP="00023857">
      <w:pPr>
        <w:pStyle w:val="10"/>
        <w:spacing w:before="0"/>
        <w:jc w:val="center"/>
        <w:rPr>
          <w:sz w:val="28"/>
        </w:rPr>
      </w:pPr>
      <w:bookmarkStart w:id="83" w:name="_Toc208489249"/>
      <w:bookmarkStart w:id="84" w:name="_Toc208490558"/>
      <w:bookmarkStart w:id="85" w:name="_Toc209427963"/>
      <w:bookmarkStart w:id="86" w:name="_Toc209871039"/>
      <w:bookmarkStart w:id="87" w:name="_Toc209871234"/>
      <w:r>
        <w:rPr>
          <w:sz w:val="28"/>
        </w:rPr>
        <w:t>Диаграмма деятельности</w:t>
      </w:r>
      <w:bookmarkEnd w:id="83"/>
      <w:bookmarkEnd w:id="84"/>
      <w:bookmarkEnd w:id="85"/>
      <w:bookmarkEnd w:id="86"/>
      <w:bookmarkEnd w:id="87"/>
      <w:r>
        <w:rPr>
          <w:sz w:val="28"/>
        </w:rPr>
        <w:t xml:space="preserve"> </w:t>
      </w:r>
    </w:p>
    <w:p w14:paraId="1C11B5B9" w14:textId="1B78465B" w:rsidR="00A92B36" w:rsidRDefault="004908AB" w:rsidP="004908AB">
      <w:pPr>
        <w:ind w:left="-426"/>
      </w:pPr>
      <w:r>
        <w:rPr>
          <w:noProof/>
          <w:lang w:val="en-US"/>
        </w:rPr>
        <w:drawing>
          <wp:inline distT="0" distB="0" distL="0" distR="0" wp14:anchorId="37F8614A" wp14:editId="0606766E">
            <wp:extent cx="6223635" cy="3933586"/>
            <wp:effectExtent l="0" t="0" r="5715" b="0"/>
            <wp:docPr id="1963009072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115" cy="393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2D51C" w14:textId="04E9E563" w:rsidR="00023857" w:rsidRDefault="00023857" w:rsidP="00023857">
      <w:pPr>
        <w:ind w:left="-426"/>
      </w:pPr>
      <w:r>
        <w:t xml:space="preserve">Рисунок Е.1 </w:t>
      </w:r>
      <w:r w:rsidR="004F6284">
        <w:t>– Диагрмма деятельности</w:t>
      </w:r>
    </w:p>
    <w:p w14:paraId="6914A14E" w14:textId="77777777" w:rsidR="00257C87" w:rsidRDefault="00257C87" w:rsidP="00257C87"/>
    <w:p w14:paraId="5DDAE86B" w14:textId="77777777" w:rsidR="00257C87" w:rsidRDefault="00257C87" w:rsidP="00257C87">
      <w:pPr>
        <w:rPr>
          <w:rFonts w:cs="Times New Roman"/>
        </w:rPr>
      </w:pPr>
    </w:p>
    <w:p w14:paraId="32132E02" w14:textId="77777777" w:rsidR="00257C87" w:rsidRDefault="00257C87" w:rsidP="00257C87">
      <w:pPr>
        <w:rPr>
          <w:rFonts w:cs="Times New Roman"/>
        </w:rPr>
      </w:pPr>
      <w:r>
        <w:rPr>
          <w:rFonts w:cs="Times New Roman"/>
        </w:rPr>
        <w:t xml:space="preserve"> </w:t>
      </w:r>
    </w:p>
    <w:p w14:paraId="24D8D41A" w14:textId="77777777" w:rsidR="00257C87" w:rsidRDefault="00257C87" w:rsidP="00257C87">
      <w:r>
        <w:br w:type="page"/>
      </w:r>
    </w:p>
    <w:p w14:paraId="2D4DA6F7" w14:textId="2D8C614A" w:rsidR="00257C87" w:rsidRDefault="00257C87" w:rsidP="00257C87">
      <w:pPr>
        <w:pStyle w:val="10"/>
        <w:spacing w:before="0" w:after="0"/>
        <w:jc w:val="center"/>
      </w:pPr>
      <w:bookmarkStart w:id="88" w:name="_Toc209871040"/>
      <w:bookmarkStart w:id="89" w:name="_Toc209871235"/>
      <w:r>
        <w:lastRenderedPageBreak/>
        <w:t xml:space="preserve">Приложение </w:t>
      </w:r>
      <w:r w:rsidR="00990BDF">
        <w:t>Ж</w:t>
      </w:r>
      <w:bookmarkEnd w:id="88"/>
      <w:bookmarkEnd w:id="89"/>
    </w:p>
    <w:p w14:paraId="170B0A14" w14:textId="77777777" w:rsidR="00257C87" w:rsidRDefault="00257C87" w:rsidP="00257C87">
      <w:pPr>
        <w:pStyle w:val="10"/>
        <w:spacing w:before="0"/>
        <w:jc w:val="center"/>
        <w:rPr>
          <w:i/>
          <w:sz w:val="28"/>
        </w:rPr>
      </w:pPr>
      <w:bookmarkStart w:id="90" w:name="_Toc10893"/>
      <w:bookmarkStart w:id="91" w:name="_Toc8473"/>
      <w:bookmarkStart w:id="92" w:name="_Toc208489251"/>
      <w:bookmarkStart w:id="93" w:name="_Toc208490560"/>
      <w:bookmarkStart w:id="94" w:name="_Toc209427965"/>
      <w:bookmarkStart w:id="95" w:name="_Toc209871041"/>
      <w:bookmarkStart w:id="96" w:name="_Toc209871236"/>
      <w:r>
        <w:rPr>
          <w:i/>
          <w:sz w:val="28"/>
        </w:rPr>
        <w:t>(обязательное)</w:t>
      </w:r>
      <w:bookmarkEnd w:id="90"/>
      <w:bookmarkEnd w:id="91"/>
      <w:bookmarkEnd w:id="92"/>
      <w:bookmarkEnd w:id="93"/>
      <w:bookmarkEnd w:id="94"/>
      <w:bookmarkEnd w:id="95"/>
      <w:bookmarkEnd w:id="96"/>
    </w:p>
    <w:p w14:paraId="1D8E6B86" w14:textId="77777777" w:rsidR="00257C87" w:rsidRDefault="00257C87" w:rsidP="00257C87">
      <w:pPr>
        <w:pStyle w:val="10"/>
        <w:spacing w:before="0"/>
        <w:jc w:val="center"/>
        <w:rPr>
          <w:sz w:val="28"/>
        </w:rPr>
      </w:pPr>
      <w:bookmarkStart w:id="97" w:name="_Toc13852"/>
      <w:bookmarkStart w:id="98" w:name="_Toc17121"/>
      <w:bookmarkStart w:id="99" w:name="_Toc209427966"/>
      <w:bookmarkStart w:id="100" w:name="_Toc209871042"/>
      <w:bookmarkStart w:id="101" w:name="_Toc209871237"/>
      <w:r>
        <w:rPr>
          <w:sz w:val="28"/>
        </w:rPr>
        <w:t>Листинг программы</w:t>
      </w:r>
      <w:bookmarkEnd w:id="97"/>
      <w:bookmarkEnd w:id="98"/>
      <w:bookmarkEnd w:id="99"/>
      <w:bookmarkEnd w:id="100"/>
      <w:bookmarkEnd w:id="101"/>
      <w:r>
        <w:rPr>
          <w:sz w:val="28"/>
        </w:rPr>
        <w:t xml:space="preserve"> </w:t>
      </w:r>
    </w:p>
    <w:p w14:paraId="7BBFA760" w14:textId="7C8D3331" w:rsidR="00257C87" w:rsidRDefault="004E6E9A" w:rsidP="004E6E9A">
      <w:pPr>
        <w:ind w:left="-426"/>
        <w:jc w:val="center"/>
      </w:pPr>
      <w:r>
        <w:rPr>
          <w:noProof/>
          <w:lang w:val="en-US"/>
        </w:rPr>
        <w:drawing>
          <wp:inline distT="0" distB="0" distL="0" distR="0" wp14:anchorId="4FF1C71A" wp14:editId="737A9A7E">
            <wp:extent cx="6210300" cy="2917825"/>
            <wp:effectExtent l="0" t="0" r="0" b="0"/>
            <wp:docPr id="21264577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577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1AD2" w14:textId="04AAFF10" w:rsidR="00257C87" w:rsidRPr="004E6E9A" w:rsidRDefault="00257C87" w:rsidP="006F2DAF">
      <w:pPr>
        <w:spacing w:after="240"/>
        <w:ind w:left="-426"/>
      </w:pPr>
      <w:r>
        <w:t xml:space="preserve">Рисунок </w:t>
      </w:r>
      <w:r w:rsidR="00023857">
        <w:t>Ё</w:t>
      </w:r>
      <w:r>
        <w:t xml:space="preserve">.1 </w:t>
      </w:r>
      <w:r w:rsidR="004E6E9A" w:rsidRPr="004E6E9A">
        <w:t xml:space="preserve">– </w:t>
      </w:r>
      <w:r w:rsidR="004E6E9A">
        <w:t>Бизнес логика регистрации пользователя</w:t>
      </w:r>
    </w:p>
    <w:p w14:paraId="47629107" w14:textId="7222D049" w:rsidR="00DF7D96" w:rsidRDefault="006F2DAF" w:rsidP="006F2DAF">
      <w:pPr>
        <w:jc w:val="center"/>
      </w:pPr>
      <w:r>
        <w:rPr>
          <w:noProof/>
          <w:lang w:val="en-US"/>
        </w:rPr>
        <w:drawing>
          <wp:inline distT="0" distB="0" distL="0" distR="0" wp14:anchorId="3C9D6C0B" wp14:editId="792DB322">
            <wp:extent cx="6210300" cy="3531235"/>
            <wp:effectExtent l="0" t="0" r="0" b="0"/>
            <wp:docPr id="223871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716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64F4" w14:textId="65217D6F" w:rsidR="006F2DAF" w:rsidRDefault="006F2DAF" w:rsidP="006F2DAF">
      <w:pPr>
        <w:spacing w:after="240"/>
        <w:ind w:left="-426"/>
      </w:pPr>
      <w:r>
        <w:t xml:space="preserve">Рисунок Ё.2 </w:t>
      </w:r>
      <w:r w:rsidRPr="004E6E9A">
        <w:t xml:space="preserve">– </w:t>
      </w:r>
      <w:r>
        <w:t xml:space="preserve">Бизнес логика </w:t>
      </w:r>
      <w:r w:rsidR="008E1196">
        <w:t>входа в систему</w:t>
      </w:r>
    </w:p>
    <w:p w14:paraId="5898AE89" w14:textId="349835CA" w:rsidR="00EB0E3A" w:rsidRDefault="00EB0E3A" w:rsidP="00EB0E3A">
      <w:pPr>
        <w:ind w:left="-426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E544818" wp14:editId="2E0CB5BE">
            <wp:extent cx="6210300" cy="3519805"/>
            <wp:effectExtent l="0" t="0" r="0" b="4445"/>
            <wp:docPr id="1252186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8632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08C3" w14:textId="101BEE9D" w:rsidR="00EB0E3A" w:rsidRDefault="00EB0E3A" w:rsidP="00EB0E3A">
      <w:pPr>
        <w:spacing w:after="240"/>
        <w:ind w:left="-426"/>
      </w:pPr>
      <w:r>
        <w:t>Рисунок Ё.3</w:t>
      </w:r>
      <w:r w:rsidRPr="004E6E9A">
        <w:t xml:space="preserve">– </w:t>
      </w:r>
      <w:r>
        <w:t>Бизнес логика создания задачи</w:t>
      </w:r>
    </w:p>
    <w:p w14:paraId="7278DC7F" w14:textId="6D2D5C3B" w:rsidR="006704C3" w:rsidRDefault="006704C3" w:rsidP="006704C3">
      <w:pPr>
        <w:ind w:left="-426"/>
        <w:jc w:val="center"/>
      </w:pPr>
      <w:r>
        <w:rPr>
          <w:noProof/>
          <w:lang w:val="en-US"/>
        </w:rPr>
        <w:drawing>
          <wp:inline distT="0" distB="0" distL="0" distR="0" wp14:anchorId="00383E65" wp14:editId="08BE5F05">
            <wp:extent cx="6104762" cy="4657143"/>
            <wp:effectExtent l="0" t="0" r="0" b="0"/>
            <wp:docPr id="1763665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6526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04762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D75F" w14:textId="44E2680D" w:rsidR="006704C3" w:rsidRDefault="006704C3" w:rsidP="006704C3">
      <w:pPr>
        <w:spacing w:after="240"/>
        <w:ind w:left="-426"/>
      </w:pPr>
      <w:r>
        <w:t>Рисунок Ё.</w:t>
      </w:r>
      <w:r w:rsidR="000C2ED9">
        <w:t>4</w:t>
      </w:r>
      <w:r w:rsidRPr="004E6E9A">
        <w:t xml:space="preserve">– </w:t>
      </w:r>
      <w:r>
        <w:t>Бизнес логика получения назначенных задач</w:t>
      </w:r>
    </w:p>
    <w:p w14:paraId="6408458B" w14:textId="16FBF4ED" w:rsidR="006704C3" w:rsidRDefault="000C2ED9" w:rsidP="000C2ED9">
      <w:pPr>
        <w:ind w:left="-426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AEFDE32" wp14:editId="2EBD2B2B">
            <wp:extent cx="6210300" cy="2524125"/>
            <wp:effectExtent l="0" t="0" r="0" b="9525"/>
            <wp:docPr id="1502469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6905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2023" w14:textId="1461BCC2" w:rsidR="000C2ED9" w:rsidRPr="00AE2E53" w:rsidRDefault="000C2ED9" w:rsidP="000C2ED9">
      <w:pPr>
        <w:spacing w:after="240"/>
        <w:ind w:left="-426"/>
      </w:pPr>
      <w:r>
        <w:t>Рисунок Ё.5</w:t>
      </w:r>
      <w:r w:rsidRPr="004E6E9A">
        <w:t xml:space="preserve">– </w:t>
      </w:r>
      <w:r>
        <w:t xml:space="preserve">Бизнес логика </w:t>
      </w:r>
      <w:r w:rsidR="00AE2E53">
        <w:t>работы уведомлений</w:t>
      </w:r>
      <w:bookmarkStart w:id="102" w:name="_GoBack"/>
      <w:bookmarkEnd w:id="102"/>
    </w:p>
    <w:p w14:paraId="3C71DA98" w14:textId="77777777" w:rsidR="000C2ED9" w:rsidRDefault="000C2ED9" w:rsidP="006704C3">
      <w:pPr>
        <w:spacing w:after="240"/>
        <w:ind w:left="-426"/>
        <w:jc w:val="center"/>
      </w:pPr>
    </w:p>
    <w:p w14:paraId="05600A33" w14:textId="77777777" w:rsidR="00EB0E3A" w:rsidRPr="008E1196" w:rsidRDefault="00EB0E3A" w:rsidP="00EB0E3A">
      <w:pPr>
        <w:spacing w:after="240"/>
        <w:ind w:left="-426"/>
        <w:jc w:val="center"/>
      </w:pPr>
    </w:p>
    <w:p w14:paraId="05ADE334" w14:textId="77777777" w:rsidR="006F2DAF" w:rsidRPr="00257C87" w:rsidRDefault="006F2DAF" w:rsidP="006F2DAF"/>
    <w:sectPr w:rsidR="006F2DAF" w:rsidRPr="00257C87">
      <w:headerReference w:type="default" r:id="rId54"/>
      <w:pgSz w:w="11906" w:h="16838"/>
      <w:pgMar w:top="425" w:right="425" w:bottom="1701" w:left="1701" w:header="709" w:footer="27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2D4470E" w14:textId="77777777" w:rsidR="00F53E67" w:rsidRDefault="00F53E67">
      <w:r>
        <w:separator/>
      </w:r>
    </w:p>
  </w:endnote>
  <w:endnote w:type="continuationSeparator" w:id="0">
    <w:p w14:paraId="62AC52BE" w14:textId="77777777" w:rsidR="00F53E67" w:rsidRDefault="00F53E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  <w:embedRegular r:id="rId1" w:fontKey="{74531AFE-AC74-4138-88C2-1231C5B8ACEF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2" w:fontKey="{87ADC673-AD0B-4915-BE6D-14976FC357B9}"/>
    <w:embedBold r:id="rId3" w:fontKey="{AFD414AC-776C-4BB5-BA93-8D2D27122B92}"/>
    <w:embedItalic r:id="rId4" w:fontKey="{18B4033A-D7F8-4C1A-90B4-168CF8E3E19E}"/>
    <w:embedBoldItalic r:id="rId5" w:fontKey="{11AC0721-DD25-48A2-AEBA-BE2AF06ACC6B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9AF05BDD-37A0-4DF6-9D92-EA9853FF6818}"/>
    <w:embedBold r:id="rId7" w:fontKey="{7895E636-820F-455B-9062-625BFBEAD855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8" w:fontKey="{5A4658EA-9888-45E3-BFEC-74EC83486269}"/>
  </w:font>
  <w:font w:name="ISOCPEUR">
    <w:altName w:val="Arial"/>
    <w:charset w:val="00"/>
    <w:family w:val="swiss"/>
    <w:pitch w:val="default"/>
    <w:sig w:usb0="00000000" w:usb1="00000000" w:usb2="00000000" w:usb3="00000000" w:csb0="0000009F" w:csb1="00000000"/>
    <w:embedItalic r:id="rId9" w:fontKey="{48F2FCEA-CA6E-4024-A5EF-3A8B938C31B3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OST type A">
    <w:panose1 w:val="020B0500000000000000"/>
    <w:charset w:val="CC"/>
    <w:family w:val="swiss"/>
    <w:pitch w:val="variable"/>
    <w:sig w:usb0="00000203" w:usb1="00000000" w:usb2="00000000" w:usb3="00000000" w:csb0="00000005" w:csb1="00000000"/>
    <w:embedRegular r:id="rId10" w:fontKey="{B25F068F-DB62-47EC-9718-812685FCF8B0}"/>
    <w:embedItalic r:id="rId11" w:fontKey="{440AA981-F586-4793-8D9E-DD969E0B87FE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DB3B4A" w14:textId="77777777" w:rsidR="008168EE" w:rsidRDefault="008168EE">
    <w:pPr>
      <w:pStyle w:val="af3"/>
      <w:tabs>
        <w:tab w:val="clear" w:pos="9355"/>
        <w:tab w:val="right" w:pos="9498"/>
      </w:tabs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059D1C" wp14:editId="03692460">
              <wp:simplePos x="0" y="0"/>
              <wp:positionH relativeFrom="column">
                <wp:posOffset>5335905</wp:posOffset>
              </wp:positionH>
              <wp:positionV relativeFrom="paragraph">
                <wp:posOffset>12700</wp:posOffset>
              </wp:positionV>
              <wp:extent cx="1536700" cy="1204595"/>
              <wp:effectExtent l="0" t="0" r="0" b="0"/>
              <wp:wrapNone/>
              <wp:docPr id="359" name="Надпись 35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36759" cy="120477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0AA436C" w14:textId="77777777" w:rsidR="008168EE" w:rsidRDefault="008168EE">
                          <w:pPr>
                            <w:ind w:left="0"/>
                            <w:rPr>
                              <w:rFonts w:ascii="GOST type A" w:hAnsi="GOST type A"/>
                              <w:i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</w:rPr>
                            <w:t>55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5059D1C" id="_x0000_t202" coordsize="21600,21600" o:spt="202" path="m,l,21600r21600,l21600,xe">
              <v:stroke joinstyle="miter"/>
              <v:path gradientshapeok="t" o:connecttype="rect"/>
            </v:shapetype>
            <v:shape id="Надпись 359" o:spid="_x0000_s1070" type="#_x0000_t202" style="position:absolute;left:0;text-align:left;margin-left:420.15pt;margin-top:1pt;width:121pt;height:94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" filled="f" stroked="f">
              <v:textbox>
                <w:txbxContent>
                  <w:p w14:paraId="30AA436C" w14:textId="77777777" w:rsidR="008168EE" w:rsidRDefault="008168EE">
                    <w:pPr>
                      <w:ind w:left="0"/>
                      <w:rPr>
                        <w:rFonts w:ascii="GOST type A" w:hAnsi="GOST type A"/>
                        <w:i/>
                      </w:rPr>
                    </w:pPr>
                    <w:r>
                      <w:rPr>
                        <w:rFonts w:ascii="GOST type A" w:hAnsi="GOST type A"/>
                        <w:i/>
                      </w:rPr>
                      <w:t>55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3A52B3F" wp14:editId="22790ED1">
              <wp:simplePos x="0" y="0"/>
              <wp:positionH relativeFrom="column">
                <wp:posOffset>4834255</wp:posOffset>
              </wp:positionH>
              <wp:positionV relativeFrom="paragraph">
                <wp:posOffset>12700</wp:posOffset>
              </wp:positionV>
              <wp:extent cx="2123440" cy="1118235"/>
              <wp:effectExtent l="0" t="0" r="0" b="5715"/>
              <wp:wrapNone/>
              <wp:docPr id="358" name="Надпись 3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flipH="1">
                        <a:off x="0" y="0"/>
                        <a:ext cx="2123248" cy="11182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76664F" w14:textId="77777777" w:rsidR="008168EE" w:rsidRDefault="008168EE">
                          <w:pPr>
                            <w:ind w:left="0"/>
                            <w:rPr>
                              <w:rFonts w:ascii="GOST type A" w:hAnsi="GOST type A"/>
                              <w:i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</w:rPr>
                            <w:t>7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3A52B3F" id="Надпись 358" o:spid="_x0000_s1071" type="#_x0000_t202" style="position:absolute;left:0;text-align:left;margin-left:380.65pt;margin-top:1pt;width:167.2pt;height:88.0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" filled="f" stroked="f">
              <v:textbox>
                <w:txbxContent>
                  <w:p w14:paraId="2A76664F" w14:textId="77777777" w:rsidR="008168EE" w:rsidRDefault="008168EE">
                    <w:pPr>
                      <w:ind w:left="0"/>
                      <w:rPr>
                        <w:rFonts w:ascii="GOST type A" w:hAnsi="GOST type A"/>
                        <w:i/>
                      </w:rPr>
                    </w:pPr>
                    <w:r>
                      <w:rPr>
                        <w:rFonts w:ascii="GOST type A" w:hAnsi="GOST type A"/>
                        <w:i/>
                      </w:rPr>
                      <w:t>7</w:t>
                    </w:r>
                  </w:p>
                </w:txbxContent>
              </v:textbox>
            </v:shape>
          </w:pict>
        </mc:Fallback>
      </mc:AlternateContent>
    </w:r>
  </w:p>
  <w:p w14:paraId="757E4605" w14:textId="77777777" w:rsidR="008168EE" w:rsidRDefault="008168EE">
    <w:pPr>
      <w:pStyle w:val="af3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BCE48C2" w14:textId="77777777" w:rsidR="008168EE" w:rsidRDefault="008168EE" w:rsidP="00F720BB">
    <w:pPr>
      <w:spacing w:before="3800"/>
      <w:ind w:left="0" w:right="-1" w:firstLine="0"/>
      <w:jc w:val="center"/>
      <w:rPr>
        <w:szCs w:val="28"/>
      </w:rPr>
    </w:pPr>
    <w:r>
      <w:rPr>
        <w:szCs w:val="28"/>
      </w:rPr>
      <w:t>Оренбург 2025</w:t>
    </w:r>
  </w:p>
  <w:p w14:paraId="0A39B053" w14:textId="77777777" w:rsidR="008168EE" w:rsidRDefault="008168EE" w:rsidP="00F720BB">
    <w:pPr>
      <w:pStyle w:val="af3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1560910" w14:textId="77777777" w:rsidR="008168EE" w:rsidRDefault="008168EE">
    <w:pPr>
      <w:pStyle w:val="af3"/>
      <w:tabs>
        <w:tab w:val="clear" w:pos="9355"/>
        <w:tab w:val="right" w:pos="9498"/>
      </w:tabs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128D0463" wp14:editId="4B768F16">
              <wp:simplePos x="0" y="0"/>
              <wp:positionH relativeFrom="column">
                <wp:posOffset>5868035</wp:posOffset>
              </wp:positionH>
              <wp:positionV relativeFrom="paragraph">
                <wp:posOffset>-520065</wp:posOffset>
              </wp:positionV>
              <wp:extent cx="408305" cy="318770"/>
              <wp:effectExtent l="0" t="0" r="0" b="5080"/>
              <wp:wrapNone/>
              <wp:docPr id="389" name="Надпись 3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08305" cy="318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566DBAA" w14:textId="61068280" w:rsidR="008168EE" w:rsidRPr="00E8197B" w:rsidRDefault="008168EE">
                          <w:pPr>
                            <w:ind w:left="-709"/>
                            <w:rPr>
                              <w:rFonts w:ascii="GOST type A" w:hAnsi="GOST type A"/>
                              <w:i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</w:rPr>
                            <w:t>40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28D0463" id="_x0000_t202" coordsize="21600,21600" o:spt="202" path="m,l,21600r21600,l21600,xe">
              <v:stroke joinstyle="miter"/>
              <v:path gradientshapeok="t" o:connecttype="rect"/>
            </v:shapetype>
            <v:shape id="Надпись 389" o:spid="_x0000_s1116" type="#_x0000_t202" style="position:absolute;left:0;text-align:left;margin-left:462.05pt;margin-top:-40.95pt;width:32.15pt;height:25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" filled="f" stroked="f">
              <v:textbox>
                <w:txbxContent>
                  <w:p w14:paraId="0566DBAA" w14:textId="61068280" w:rsidR="008168EE" w:rsidRPr="00E8197B" w:rsidRDefault="008168EE">
                    <w:pPr>
                      <w:ind w:left="-709"/>
                      <w:rPr>
                        <w:rFonts w:ascii="GOST type A" w:hAnsi="GOST type A"/>
                        <w:i/>
                      </w:rPr>
                    </w:pPr>
                    <w:r>
                      <w:rPr>
                        <w:rFonts w:ascii="GOST type A" w:hAnsi="GOST type A"/>
                        <w:i/>
                      </w:rPr>
                      <w:t>40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459FBA1" wp14:editId="7B170DAD">
              <wp:simplePos x="0" y="0"/>
              <wp:positionH relativeFrom="column">
                <wp:posOffset>5320030</wp:posOffset>
              </wp:positionH>
              <wp:positionV relativeFrom="paragraph">
                <wp:posOffset>-523240</wp:posOffset>
              </wp:positionV>
              <wp:extent cx="408305" cy="318770"/>
              <wp:effectExtent l="0" t="0" r="0" b="5080"/>
              <wp:wrapNone/>
              <wp:docPr id="357" name="Надпись 3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08305" cy="318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64F4D3E" w14:textId="77777777" w:rsidR="008168EE" w:rsidRDefault="008168EE">
                          <w:pPr>
                            <w:ind w:left="-709"/>
                            <w:rPr>
                              <w:rFonts w:ascii="GOST type A" w:hAnsi="GOST type A"/>
                              <w:i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</w:rPr>
                            <w:t>2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459FBA1" id="Надпись 357" o:spid="_x0000_s1117" type="#_x0000_t202" style="position:absolute;left:0;text-align:left;margin-left:418.9pt;margin-top:-41.2pt;width:32.15pt;height:25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" filled="f" stroked="f">
              <v:textbox>
                <w:txbxContent>
                  <w:p w14:paraId="364F4D3E" w14:textId="77777777" w:rsidR="008168EE" w:rsidRDefault="008168EE">
                    <w:pPr>
                      <w:ind w:left="-709"/>
                      <w:rPr>
                        <w:rFonts w:ascii="GOST type A" w:hAnsi="GOST type A"/>
                        <w:i/>
                      </w:rPr>
                    </w:pPr>
                    <w:r>
                      <w:rPr>
                        <w:rFonts w:ascii="GOST type A" w:hAnsi="GOST type A"/>
                        <w:i/>
                      </w:rPr>
                      <w:t>2</w:t>
                    </w:r>
                  </w:p>
                </w:txbxContent>
              </v:textbox>
            </v:shape>
          </w:pict>
        </mc:Fallback>
      </mc:AlternateContent>
    </w:r>
  </w:p>
  <w:p w14:paraId="5CA66D7F" w14:textId="77777777" w:rsidR="008168EE" w:rsidRDefault="008168EE">
    <w:pPr>
      <w:pStyle w:val="af3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08801668"/>
    </w:sdtPr>
    <w:sdtEndPr/>
    <w:sdtContent>
      <w:p w14:paraId="3BFA0029" w14:textId="1B01CF1B" w:rsidR="008168EE" w:rsidRDefault="008168EE">
        <w:pPr>
          <w:pStyle w:val="af3"/>
          <w:tabs>
            <w:tab w:val="clear" w:pos="9355"/>
            <w:tab w:val="right" w:pos="9498"/>
          </w:tabs>
          <w:jc w:val="right"/>
        </w:pPr>
        <w:r>
          <w:t xml:space="preserve">   </w:t>
        </w:r>
        <w:r>
          <w:rPr>
            <w:rFonts w:ascii="GOST type A" w:hAnsi="GOST type A" w:cs="Times New Roman"/>
            <w:i/>
            <w:szCs w:val="28"/>
          </w:rPr>
          <w:fldChar w:fldCharType="begin"/>
        </w:r>
        <w:r>
          <w:rPr>
            <w:rFonts w:ascii="GOST type A" w:hAnsi="GOST type A" w:cs="Times New Roman"/>
            <w:i/>
            <w:szCs w:val="28"/>
          </w:rPr>
          <w:instrText>PAGE   \* MERGEFORMAT</w:instrText>
        </w:r>
        <w:r>
          <w:rPr>
            <w:rFonts w:ascii="GOST type A" w:hAnsi="GOST type A" w:cs="Times New Roman"/>
            <w:i/>
            <w:szCs w:val="28"/>
          </w:rPr>
          <w:fldChar w:fldCharType="separate"/>
        </w:r>
        <w:r w:rsidR="00F31CEE">
          <w:rPr>
            <w:rFonts w:ascii="GOST type A" w:hAnsi="GOST type A" w:cs="Times New Roman"/>
            <w:i/>
            <w:noProof/>
            <w:szCs w:val="28"/>
          </w:rPr>
          <w:t>38</w:t>
        </w:r>
        <w:r>
          <w:rPr>
            <w:rFonts w:ascii="GOST type A" w:hAnsi="GOST type A" w:cs="Times New Roman"/>
            <w:i/>
            <w:szCs w:val="28"/>
          </w:rPr>
          <w:fldChar w:fldCharType="end"/>
        </w:r>
      </w:p>
    </w:sdtContent>
  </w:sdt>
  <w:p w14:paraId="00E4FE70" w14:textId="77777777" w:rsidR="008168EE" w:rsidRDefault="008168EE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FB12180" w14:textId="77777777" w:rsidR="00F53E67" w:rsidRDefault="00F53E67">
      <w:r>
        <w:separator/>
      </w:r>
    </w:p>
  </w:footnote>
  <w:footnote w:type="continuationSeparator" w:id="0">
    <w:p w14:paraId="1F9E7249" w14:textId="77777777" w:rsidR="00F53E67" w:rsidRDefault="00F53E6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29A4546" w14:textId="77777777" w:rsidR="008168EE" w:rsidRDefault="008168EE">
    <w:pPr>
      <w:pStyle w:val="af"/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F3EEAA0" wp14:editId="0BBBF729">
              <wp:simplePos x="0" y="0"/>
              <wp:positionH relativeFrom="column">
                <wp:posOffset>-384810</wp:posOffset>
              </wp:positionH>
              <wp:positionV relativeFrom="paragraph">
                <wp:posOffset>-259080</wp:posOffset>
              </wp:positionV>
              <wp:extent cx="6805930" cy="10620375"/>
              <wp:effectExtent l="0" t="0" r="0" b="0"/>
              <wp:wrapNone/>
              <wp:docPr id="53" name="Группа 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05930" cy="10620234"/>
                        <a:chOff x="1117" y="369"/>
                        <a:chExt cx="10718" cy="16587"/>
                      </a:xfrm>
                    </wpg:grpSpPr>
                    <wps:wsp>
                      <wps:cNvPr id="54" name="Rectangle 378"/>
                      <wps:cNvSpPr>
                        <a:spLocks noChangeArrowheads="1"/>
                      </wps:cNvSpPr>
                      <wps:spPr bwMode="auto">
                        <a:xfrm>
                          <a:off x="9248" y="15431"/>
                          <a:ext cx="203" cy="2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529EF4B" w14:textId="77777777" w:rsidR="008168EE" w:rsidRDefault="008168EE">
                            <w:pPr>
                              <w:pStyle w:val="af8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5" name="Rectangle 379"/>
                      <wps:cNvSpPr>
                        <a:spLocks noChangeArrowheads="1"/>
                      </wps:cNvSpPr>
                      <wps:spPr bwMode="auto">
                        <a:xfrm>
                          <a:off x="6239" y="14514"/>
                          <a:ext cx="4006" cy="5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724C77F" w14:textId="77777777" w:rsidR="008168EE" w:rsidRDefault="008168EE">
                            <w:pPr>
                              <w:pStyle w:val="af7"/>
                              <w:ind w:right="-113"/>
                              <w:jc w:val="center"/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>ОКЭИ 09.02.07 9024</w:t>
                            </w: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>03 УП</w:t>
                            </w:r>
                          </w:p>
                          <w:p w14:paraId="09062FD4" w14:textId="77777777" w:rsidR="008168EE" w:rsidRDefault="008168EE">
                            <w:pPr>
                              <w:pStyle w:val="af3"/>
                              <w:rPr>
                                <w:sz w:val="36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6" name="Rectangle 380"/>
                      <wps:cNvSpPr>
                        <a:spLocks noChangeArrowheads="1"/>
                      </wps:cNvSpPr>
                      <wps:spPr bwMode="auto">
                        <a:xfrm>
                          <a:off x="8730" y="15756"/>
                          <a:ext cx="3105" cy="7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9DC2702" w14:textId="77777777" w:rsidR="008168EE" w:rsidRDefault="008168EE">
                            <w:pPr>
                              <w:pStyle w:val="af3"/>
                              <w:ind w:left="0" w:right="262" w:firstLine="0"/>
                              <w:jc w:val="center"/>
                              <w:rPr>
                                <w:rFonts w:ascii="GOST type A" w:hAnsi="GOST type A"/>
                                <w:i/>
                                <w:szCs w:val="20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color w:val="000000"/>
                                <w:szCs w:val="20"/>
                              </w:rPr>
                              <w:t>Отделение</w:t>
                            </w:r>
                            <w:r>
                              <w:rPr>
                                <w:rFonts w:ascii="Arial" w:hAnsi="Arial" w:cs="Arial"/>
                                <w:i/>
                                <w:color w:val="00000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 w:cs="Arial"/>
                                <w:i/>
                                <w:color w:val="000000"/>
                                <w:szCs w:val="20"/>
                              </w:rPr>
                              <w:t>программирование</w:t>
                            </w:r>
                            <w:r>
                              <w:rPr>
                                <w:rFonts w:ascii="GOST type A" w:hAnsi="GOST type A"/>
                                <w:i/>
                                <w:color w:val="00000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GOST type A" w:hAnsi="GOST type A" w:cs="GOST type A"/>
                                <w:i/>
                                <w:color w:val="000000"/>
                                <w:szCs w:val="20"/>
                              </w:rPr>
                              <w:t>гр</w:t>
                            </w:r>
                            <w:r>
                              <w:rPr>
                                <w:rFonts w:ascii="GOST type A" w:hAnsi="GOST type A"/>
                                <w:i/>
                                <w:color w:val="000000"/>
                                <w:szCs w:val="20"/>
                              </w:rPr>
                              <w:t>. 3пк2</w:t>
                            </w:r>
                            <w:r>
                              <w:rPr>
                                <w:rFonts w:ascii="GOST type A" w:hAnsi="GOST type A"/>
                                <w:i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7" name="Rectangle 381"/>
                      <wps:cNvSpPr>
                        <a:spLocks noChangeArrowheads="1"/>
                      </wps:cNvSpPr>
                      <wps:spPr bwMode="auto">
                        <a:xfrm>
                          <a:off x="2141" y="15224"/>
                          <a:ext cx="1222" cy="2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29794D3" w14:textId="77777777" w:rsidR="008168EE" w:rsidRDefault="008168EE">
                            <w:pPr>
                              <w:ind w:left="0" w:firstLine="0"/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 xml:space="preserve">Ахметова Д. П.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8" name="Rectangle 384"/>
                      <wps:cNvSpPr>
                        <a:spLocks noChangeArrowheads="1"/>
                      </wps:cNvSpPr>
                      <wps:spPr bwMode="auto">
                        <a:xfrm>
                          <a:off x="1165" y="14887"/>
                          <a:ext cx="303" cy="2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CEF1287" w14:textId="77777777" w:rsidR="008168EE" w:rsidRDefault="008168EE">
                            <w:pPr>
                              <w:pStyle w:val="af8"/>
                              <w:ind w:firstLine="425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9" name="Rectangle 385"/>
                      <wps:cNvSpPr>
                        <a:spLocks noChangeArrowheads="1"/>
                      </wps:cNvSpPr>
                      <wps:spPr bwMode="auto">
                        <a:xfrm>
                          <a:off x="1589" y="14913"/>
                          <a:ext cx="408" cy="1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B063654" w14:textId="77777777" w:rsidR="008168EE" w:rsidRDefault="008168EE">
                            <w:pPr>
                              <w:pStyle w:val="af8"/>
                              <w:ind w:firstLine="425"/>
                              <w:rPr>
                                <w:rFonts w:ascii="GOST type A" w:hAnsi="GOST type A"/>
                                <w:sz w:val="14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0" name="Rectangle 386"/>
                      <wps:cNvSpPr>
                        <a:spLocks noChangeArrowheads="1"/>
                      </wps:cNvSpPr>
                      <wps:spPr bwMode="auto">
                        <a:xfrm>
                          <a:off x="2141" y="14895"/>
                          <a:ext cx="1202" cy="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1F2E805" w14:textId="77777777" w:rsidR="008168EE" w:rsidRDefault="008168EE">
                            <w:pPr>
                              <w:pStyle w:val="af8"/>
                              <w:ind w:firstLine="425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1" name="Rectangle 387"/>
                      <wps:cNvSpPr>
                        <a:spLocks noChangeArrowheads="1"/>
                      </wps:cNvSpPr>
                      <wps:spPr bwMode="auto">
                        <a:xfrm>
                          <a:off x="3550" y="14886"/>
                          <a:ext cx="501" cy="1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1832FA2" w14:textId="77777777" w:rsidR="008168EE" w:rsidRDefault="008168EE">
                            <w:pPr>
                              <w:pStyle w:val="af8"/>
                              <w:ind w:left="-567" w:firstLine="567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Подп.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2" name="Rectangle 388"/>
                      <wps:cNvSpPr>
                        <a:spLocks noChangeArrowheads="1"/>
                      </wps:cNvSpPr>
                      <wps:spPr bwMode="auto">
                        <a:xfrm>
                          <a:off x="1165" y="15226"/>
                          <a:ext cx="688" cy="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924904A" w14:textId="77777777" w:rsidR="008168EE" w:rsidRDefault="008168EE">
                            <w:pPr>
                              <w:pStyle w:val="af8"/>
                              <w:ind w:firstLine="425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0"/>
                                <w:szCs w:val="20"/>
                              </w:rPr>
                              <w:t>Разраб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3" name="Rectangle 389"/>
                      <wps:cNvSpPr>
                        <a:spLocks noChangeArrowheads="1"/>
                      </wps:cNvSpPr>
                      <wps:spPr bwMode="auto">
                        <a:xfrm>
                          <a:off x="4330" y="14887"/>
                          <a:ext cx="485" cy="2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7F39F42" w14:textId="77777777" w:rsidR="008168EE" w:rsidRDefault="008168EE">
                            <w:pPr>
                              <w:pStyle w:val="af8"/>
                              <w:ind w:firstLine="425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4" name="Rectangle 390"/>
                      <wps:cNvSpPr>
                        <a:spLocks noChangeArrowheads="1"/>
                      </wps:cNvSpPr>
                      <wps:spPr bwMode="auto">
                        <a:xfrm>
                          <a:off x="1216" y="15547"/>
                          <a:ext cx="709" cy="22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B3F2518" w14:textId="77777777" w:rsidR="008168EE" w:rsidRDefault="008168EE">
                            <w:pPr>
                              <w:pStyle w:val="af8"/>
                              <w:ind w:firstLine="425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0"/>
                                <w:szCs w:val="20"/>
                              </w:rPr>
                              <w:t>Провер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7" name="Rectangle 393"/>
                      <wps:cNvSpPr>
                        <a:spLocks noChangeArrowheads="1"/>
                      </wps:cNvSpPr>
                      <wps:spPr bwMode="auto">
                        <a:xfrm>
                          <a:off x="1210" y="15892"/>
                          <a:ext cx="793" cy="2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DD8C308" w14:textId="77777777" w:rsidR="008168EE" w:rsidRDefault="008168EE">
                            <w:pPr>
                              <w:pStyle w:val="af8"/>
                              <w:ind w:firstLine="425"/>
                              <w:jc w:val="left"/>
                              <w:rPr>
                                <w:rFonts w:ascii="GOST type A" w:hAnsi="GOST type A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0"/>
                                <w:szCs w:val="22"/>
                              </w:rPr>
                              <w:t>Руковод.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g:grpSp>
                      <wpg:cNvPr id="68" name="Group 394"/>
                      <wpg:cNvGrpSpPr/>
                      <wpg:grpSpPr>
                        <a:xfrm>
                          <a:off x="9157" y="15386"/>
                          <a:ext cx="324" cy="291"/>
                          <a:chOff x="-6389" y="-493"/>
                          <a:chExt cx="22748" cy="20492"/>
                        </a:xfrm>
                      </wpg:grpSpPr>
                      <wps:wsp>
                        <wps:cNvPr id="69" name="Freeform 395"/>
                        <wps:cNvSpPr/>
                        <wps:spPr bwMode="auto">
                          <a:xfrm>
                            <a:off x="-6389" y="70"/>
                            <a:ext cx="69" cy="19929"/>
                          </a:xfrm>
                          <a:custGeom>
                            <a:avLst/>
                            <a:gdLst>
                              <a:gd name="T0" fmla="*/ 0 w 20000"/>
                              <a:gd name="T1" fmla="*/ 19929 h 20000"/>
                              <a:gd name="T2" fmla="*/ 0 w 20000"/>
                              <a:gd name="T3" fmla="*/ 0 h 200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000" h="20000">
                                <a:moveTo>
                                  <a:pt x="0" y="1992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3175" cap="flat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396"/>
                        <wps:cNvSpPr/>
                        <wps:spPr bwMode="auto">
                          <a:xfrm>
                            <a:off x="16290" y="-493"/>
                            <a:ext cx="69" cy="19929"/>
                          </a:xfrm>
                          <a:custGeom>
                            <a:avLst/>
                            <a:gdLst>
                              <a:gd name="T0" fmla="*/ 0 w 20000"/>
                              <a:gd name="T1" fmla="*/ 0 h 20000"/>
                              <a:gd name="T2" fmla="*/ 0 w 20000"/>
                              <a:gd name="T3" fmla="*/ 19929 h 200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000" h="20000">
                                <a:moveTo>
                                  <a:pt x="0" y="0"/>
                                </a:moveTo>
                                <a:lnTo>
                                  <a:pt x="0" y="19929"/>
                                </a:lnTo>
                              </a:path>
                            </a:pathLst>
                          </a:custGeom>
                          <a:noFill/>
                          <a:ln w="3175" cap="flat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s:wsp>
                      <wps:cNvPr id="71" name="Rectangle 397"/>
                      <wps:cNvSpPr>
                        <a:spLocks noChangeArrowheads="1"/>
                      </wps:cNvSpPr>
                      <wps:spPr bwMode="auto">
                        <a:xfrm>
                          <a:off x="9053" y="15148"/>
                          <a:ext cx="896" cy="2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0AE5200" w14:textId="77777777" w:rsidR="008168EE" w:rsidRDefault="008168EE">
                            <w:pPr>
                              <w:pStyle w:val="af8"/>
                              <w:ind w:left="-634" w:firstLine="208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2" name="Rectangle 398"/>
                      <wps:cNvSpPr>
                        <a:spLocks noChangeArrowheads="1"/>
                      </wps:cNvSpPr>
                      <wps:spPr bwMode="auto">
                        <a:xfrm>
                          <a:off x="9924" y="15149"/>
                          <a:ext cx="692" cy="2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413D723" w14:textId="77777777" w:rsidR="008168EE" w:rsidRDefault="008168EE">
                            <w:pPr>
                              <w:pStyle w:val="af8"/>
                              <w:ind w:left="-851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3" name="Rectangle 399"/>
                      <wps:cNvSpPr>
                        <a:spLocks noChangeArrowheads="1"/>
                      </wps:cNvSpPr>
                      <wps:spPr bwMode="auto">
                        <a:xfrm>
                          <a:off x="10694" y="15154"/>
                          <a:ext cx="865" cy="2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F1E4816" w14:textId="77777777" w:rsidR="008168EE" w:rsidRDefault="008168EE">
                            <w:pPr>
                              <w:pStyle w:val="af8"/>
                              <w:ind w:firstLine="425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4" name="Rectangle 400"/>
                      <wps:cNvSpPr>
                        <a:spLocks noChangeArrowheads="1"/>
                      </wps:cNvSpPr>
                      <wps:spPr bwMode="auto">
                        <a:xfrm>
                          <a:off x="4872" y="15151"/>
                          <a:ext cx="4286" cy="1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A3AEFF" w14:textId="77777777" w:rsidR="008168EE" w:rsidRDefault="008168EE">
                            <w:pPr>
                              <w:suppressAutoHyphens/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32"/>
                                <w:szCs w:val="32"/>
                              </w:rPr>
                              <w:t>ПМ.11 Разработка, администрирование и защита баз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5" name="Rectangle 401"/>
                      <wps:cNvSpPr>
                        <a:spLocks noChangeArrowheads="1"/>
                      </wps:cNvSpPr>
                      <wps:spPr bwMode="auto">
                        <a:xfrm>
                          <a:off x="2124" y="15566"/>
                          <a:ext cx="1456" cy="2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086E22D" w14:textId="77777777" w:rsidR="008168EE" w:rsidRDefault="008168EE">
                            <w:pPr>
                              <w:ind w:left="0" w:right="-195" w:firstLine="0"/>
                              <w:rPr>
                                <w:rFonts w:ascii="ISOCPEUR" w:hAnsi="ISOCPEUR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>Давлетбакова Н. А.</w:t>
                            </w:r>
                          </w:p>
                        </w:txbxContent>
                      </wps:txbx>
                      <wps:bodyPr rot="0" vert="horz" wrap="square" lIns="12700" tIns="0" rIns="12700" bIns="0" anchor="t" anchorCtr="0" upright="1">
                        <a:noAutofit/>
                      </wps:bodyPr>
                    </wps:wsp>
                    <wps:wsp>
                      <wps:cNvPr id="76" name="Line 404"/>
                      <wps:cNvCnPr>
                        <a:cxnSpLocks noChangeShapeType="1"/>
                      </wps:cNvCnPr>
                      <wps:spPr bwMode="auto">
                        <a:xfrm>
                          <a:off x="1152" y="14318"/>
                          <a:ext cx="1044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77" name="Line 405"/>
                      <wps:cNvCnPr>
                        <a:cxnSpLocks noChangeShapeType="1"/>
                      </wps:cNvCnPr>
                      <wps:spPr bwMode="auto">
                        <a:xfrm>
                          <a:off x="4872" y="14315"/>
                          <a:ext cx="0" cy="2174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78" name="Line 406"/>
                      <wps:cNvCnPr>
                        <a:cxnSpLocks noChangeShapeType="1"/>
                      </wps:cNvCnPr>
                      <wps:spPr bwMode="auto">
                        <a:xfrm>
                          <a:off x="4272" y="14316"/>
                          <a:ext cx="0" cy="217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79" name="Line 407"/>
                      <wps:cNvCnPr>
                        <a:cxnSpLocks noChangeShapeType="1"/>
                      </wps:cNvCnPr>
                      <wps:spPr bwMode="auto">
                        <a:xfrm>
                          <a:off x="2082" y="14317"/>
                          <a:ext cx="0" cy="217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0" name="Line 408"/>
                      <wps:cNvCnPr>
                        <a:cxnSpLocks noChangeShapeType="1"/>
                      </wps:cNvCnPr>
                      <wps:spPr bwMode="auto">
                        <a:xfrm flipH="1">
                          <a:off x="3528" y="14317"/>
                          <a:ext cx="22" cy="2174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1" name="Line 409"/>
                      <wps:cNvCnPr>
                        <a:cxnSpLocks noChangeShapeType="1"/>
                      </wps:cNvCnPr>
                      <wps:spPr bwMode="auto">
                        <a:xfrm>
                          <a:off x="1527" y="14314"/>
                          <a:ext cx="0" cy="79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2" name="Line 410"/>
                      <wps:cNvCnPr>
                        <a:cxnSpLocks noChangeShapeType="1"/>
                      </wps:cNvCnPr>
                      <wps:spPr bwMode="auto">
                        <a:xfrm flipV="1">
                          <a:off x="1137" y="16475"/>
                          <a:ext cx="1044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4" name="Line 412"/>
                      <wps:cNvCnPr>
                        <a:cxnSpLocks noChangeShapeType="1"/>
                      </wps:cNvCnPr>
                      <wps:spPr bwMode="auto">
                        <a:xfrm flipH="1">
                          <a:off x="1137" y="15825"/>
                          <a:ext cx="37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5" name="Line 413"/>
                      <wps:cNvCnPr>
                        <a:cxnSpLocks noChangeShapeType="1"/>
                      </wps:cNvCnPr>
                      <wps:spPr bwMode="auto">
                        <a:xfrm flipH="1" flipV="1">
                          <a:off x="1137" y="16149"/>
                          <a:ext cx="373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6" name="Line 414"/>
                      <wps:cNvCnPr>
                        <a:cxnSpLocks noChangeShapeType="1"/>
                      </wps:cNvCnPr>
                      <wps:spPr bwMode="auto">
                        <a:xfrm flipH="1">
                          <a:off x="1143" y="15499"/>
                          <a:ext cx="37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7" name="Line 415"/>
                      <wps:cNvCnPr>
                        <a:cxnSpLocks noChangeShapeType="1"/>
                      </wps:cNvCnPr>
                      <wps:spPr bwMode="auto">
                        <a:xfrm flipH="1" flipV="1">
                          <a:off x="1152" y="15125"/>
                          <a:ext cx="1044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8" name="Line 416"/>
                      <wps:cNvCnPr>
                        <a:cxnSpLocks noChangeShapeType="1"/>
                      </wps:cNvCnPr>
                      <wps:spPr bwMode="auto">
                        <a:xfrm flipH="1">
                          <a:off x="1152" y="14852"/>
                          <a:ext cx="372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9" name="Line 417"/>
                      <wps:cNvCnPr>
                        <a:cxnSpLocks noChangeShapeType="1"/>
                      </wps:cNvCnPr>
                      <wps:spPr bwMode="auto">
                        <a:xfrm flipH="1">
                          <a:off x="1137" y="14585"/>
                          <a:ext cx="373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0" name="Line 418"/>
                      <wps:cNvCnPr>
                        <a:cxnSpLocks noChangeShapeType="1"/>
                      </wps:cNvCnPr>
                      <wps:spPr bwMode="auto">
                        <a:xfrm>
                          <a:off x="8768" y="15394"/>
                          <a:ext cx="2839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1" name="Line 419"/>
                      <wps:cNvCnPr>
                        <a:cxnSpLocks noChangeShapeType="1"/>
                      </wps:cNvCnPr>
                      <wps:spPr bwMode="auto">
                        <a:xfrm>
                          <a:off x="8768" y="15121"/>
                          <a:ext cx="37" cy="135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2" name="Line 420"/>
                      <wps:cNvCnPr>
                        <a:cxnSpLocks noChangeShapeType="1"/>
                      </wps:cNvCnPr>
                      <wps:spPr bwMode="auto">
                        <a:xfrm>
                          <a:off x="8805" y="15706"/>
                          <a:ext cx="2754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3" name="Line 421"/>
                      <wps:cNvCnPr>
                        <a:cxnSpLocks noChangeShapeType="1"/>
                      </wps:cNvCnPr>
                      <wps:spPr bwMode="auto">
                        <a:xfrm>
                          <a:off x="9825" y="15139"/>
                          <a:ext cx="0" cy="56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4" name="Line 422"/>
                      <wps:cNvCnPr>
                        <a:cxnSpLocks noChangeShapeType="1"/>
                      </wps:cNvCnPr>
                      <wps:spPr bwMode="auto">
                        <a:xfrm>
                          <a:off x="10707" y="15154"/>
                          <a:ext cx="0" cy="55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5" name="Line 423"/>
                      <wps:cNvCnPr>
                        <a:cxnSpLocks noChangeShapeType="1"/>
                      </wps:cNvCnPr>
                      <wps:spPr bwMode="auto">
                        <a:xfrm flipV="1">
                          <a:off x="11592" y="369"/>
                          <a:ext cx="0" cy="1612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6" name="Line 424"/>
                      <wps:cNvCnPr>
                        <a:cxnSpLocks noChangeShapeType="1"/>
                      </wps:cNvCnPr>
                      <wps:spPr bwMode="auto">
                        <a:xfrm flipH="1">
                          <a:off x="1117" y="369"/>
                          <a:ext cx="10492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7" name="Line 425"/>
                      <wps:cNvCnPr>
                        <a:cxnSpLocks noChangeShapeType="1"/>
                      </wps:cNvCnPr>
                      <wps:spPr bwMode="auto">
                        <a:xfrm>
                          <a:off x="1137" y="369"/>
                          <a:ext cx="15" cy="1610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01" name="Rectangle 457"/>
                      <wps:cNvSpPr>
                        <a:spLocks noChangeArrowheads="1"/>
                      </wps:cNvSpPr>
                      <wps:spPr bwMode="auto">
                        <a:xfrm>
                          <a:off x="2099" y="16116"/>
                          <a:ext cx="1260" cy="2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1A7051C" w14:textId="77777777" w:rsidR="008168EE" w:rsidRDefault="008168EE">
                            <w:pPr>
                              <w:rPr>
                                <w:rFonts w:ascii="ISOCPEUR" w:hAnsi="ISOCPEUR"/>
                                <w:i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12700" tIns="0" rIns="12700" bIns="0" anchor="t" anchorCtr="0" upright="1">
                        <a:noAutofit/>
                      </wps:bodyPr>
                    </wps:wsp>
                    <wps:wsp>
                      <wps:cNvPr id="102" name="Rectangle 458"/>
                      <wps:cNvSpPr>
                        <a:spLocks noChangeArrowheads="1"/>
                      </wps:cNvSpPr>
                      <wps:spPr bwMode="auto">
                        <a:xfrm>
                          <a:off x="2133" y="15909"/>
                          <a:ext cx="1395" cy="1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B006E9C" w14:textId="77777777" w:rsidR="008168EE" w:rsidRDefault="008168EE">
                            <w:pPr>
                              <w:ind w:left="0" w:right="-195" w:firstLine="0"/>
                              <w:rPr>
                                <w:rFonts w:ascii="ISOCPEUR" w:hAnsi="ISOCPEUR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>Давлетбакова Н. А.</w:t>
                            </w:r>
                          </w:p>
                          <w:p w14:paraId="3AA03B00" w14:textId="77777777" w:rsidR="008168EE" w:rsidRDefault="008168EE">
                            <w:pPr>
                              <w:ind w:left="0" w:firstLine="0"/>
                            </w:pPr>
                          </w:p>
                        </w:txbxContent>
                      </wps:txbx>
                      <wps:bodyPr rot="0" vert="horz" wrap="square" lIns="12700" tIns="0" rIns="12700" bIns="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F3EEAA0" id="Группа 53" o:spid="_x0000_s1026" style="position:absolute;left:0;text-align:left;margin-left:-30.3pt;margin-top:-20.4pt;width:535.9pt;height:836.25pt;z-index:251659264" coordorigin="1117,369" coordsize="10718,16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">
              <v:rect id="Rectangle 378" o:spid="_x0000_s1027" style="position:absolute;left:9248;top:15431;width:203;height: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" filled="f" stroked="f">
                <v:textbox inset="1pt,1pt,1pt,1pt">
                  <w:txbxContent>
                    <w:p w14:paraId="1529EF4B" w14:textId="77777777" w:rsidR="008168EE" w:rsidRDefault="008168EE">
                      <w:pPr>
                        <w:pStyle w:val="af8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У</w:t>
                      </w:r>
                    </w:p>
                  </w:txbxContent>
                </v:textbox>
              </v:rect>
              <v:rect id="Rectangle 379" o:spid="_x0000_s1028" style="position:absolute;left:6239;top:14514;width:4006;height: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" filled="f" stroked="f">
                <v:textbox inset="1pt,1pt,1pt,1pt">
                  <w:txbxContent>
                    <w:p w14:paraId="6724C77F" w14:textId="77777777" w:rsidR="008168EE" w:rsidRDefault="008168EE">
                      <w:pPr>
                        <w:pStyle w:val="af7"/>
                        <w:ind w:right="-113"/>
                        <w:jc w:val="center"/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</w:pP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>ОКЭИ 09.02.07 9024</w:t>
                      </w: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>03 УП</w:t>
                      </w:r>
                    </w:p>
                    <w:p w14:paraId="09062FD4" w14:textId="77777777" w:rsidR="008168EE" w:rsidRDefault="008168EE">
                      <w:pPr>
                        <w:pStyle w:val="af3"/>
                        <w:rPr>
                          <w:sz w:val="36"/>
                        </w:rPr>
                      </w:pPr>
                    </w:p>
                  </w:txbxContent>
                </v:textbox>
              </v:rect>
              <v:rect id="Rectangle 380" o:spid="_x0000_s1029" style="position:absolute;left:8730;top:15756;width:3105;height: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" filled="f" stroked="f">
                <v:textbox inset="1pt,1pt,1pt,1pt">
                  <w:txbxContent>
                    <w:p w14:paraId="49DC2702" w14:textId="77777777" w:rsidR="008168EE" w:rsidRDefault="008168EE">
                      <w:pPr>
                        <w:pStyle w:val="af3"/>
                        <w:ind w:left="0" w:right="262" w:firstLine="0"/>
                        <w:jc w:val="center"/>
                        <w:rPr>
                          <w:rFonts w:ascii="GOST type A" w:hAnsi="GOST type A"/>
                          <w:i/>
                          <w:szCs w:val="20"/>
                        </w:rPr>
                      </w:pPr>
                      <w:r>
                        <w:rPr>
                          <w:rFonts w:ascii="GOST type A" w:hAnsi="GOST type A"/>
                          <w:i/>
                          <w:color w:val="000000"/>
                          <w:szCs w:val="20"/>
                        </w:rPr>
                        <w:t>Отделение</w:t>
                      </w:r>
                      <w:r>
                        <w:rPr>
                          <w:rFonts w:ascii="Arial" w:hAnsi="Arial" w:cs="Arial"/>
                          <w:i/>
                          <w:color w:val="000000"/>
                          <w:szCs w:val="20"/>
                        </w:rPr>
                        <w:t xml:space="preserve"> </w:t>
                      </w:r>
                      <w:r>
                        <w:rPr>
                          <w:rFonts w:ascii="GOST type A" w:hAnsi="GOST type A" w:cs="Arial"/>
                          <w:i/>
                          <w:color w:val="000000"/>
                          <w:szCs w:val="20"/>
                        </w:rPr>
                        <w:t>программирование</w:t>
                      </w:r>
                      <w:r>
                        <w:rPr>
                          <w:rFonts w:ascii="GOST type A" w:hAnsi="GOST type A"/>
                          <w:i/>
                          <w:color w:val="000000"/>
                          <w:szCs w:val="20"/>
                        </w:rPr>
                        <w:t xml:space="preserve">, </w:t>
                      </w:r>
                      <w:r>
                        <w:rPr>
                          <w:rFonts w:ascii="GOST type A" w:hAnsi="GOST type A" w:cs="GOST type A"/>
                          <w:i/>
                          <w:color w:val="000000"/>
                          <w:szCs w:val="20"/>
                        </w:rPr>
                        <w:t>гр</w:t>
                      </w:r>
                      <w:r>
                        <w:rPr>
                          <w:rFonts w:ascii="GOST type A" w:hAnsi="GOST type A"/>
                          <w:i/>
                          <w:color w:val="000000"/>
                          <w:szCs w:val="20"/>
                        </w:rPr>
                        <w:t>. 3пк2</w:t>
                      </w:r>
                      <w:r>
                        <w:rPr>
                          <w:rFonts w:ascii="GOST type A" w:hAnsi="GOST type A"/>
                          <w:i/>
                          <w:szCs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381" o:spid="_x0000_s1030" style="position:absolute;left:2141;top:15224;width:1222;height: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" filled="f" stroked="f">
                <v:textbox inset="1pt,1pt,1pt,1pt">
                  <w:txbxContent>
                    <w:p w14:paraId="029794D3" w14:textId="77777777" w:rsidR="008168EE" w:rsidRDefault="008168EE">
                      <w:pPr>
                        <w:ind w:left="0" w:firstLine="0"/>
                        <w:rPr>
                          <w:rFonts w:ascii="GOST type A" w:hAnsi="GOST type A"/>
                          <w:i/>
                          <w:sz w:val="20"/>
                        </w:rPr>
                      </w:pPr>
                      <w:r>
                        <w:rPr>
                          <w:rFonts w:ascii="GOST type A" w:hAnsi="GOST type A"/>
                          <w:i/>
                          <w:sz w:val="20"/>
                        </w:rPr>
                        <w:t xml:space="preserve">Ахметова Д. П. </w:t>
                      </w:r>
                    </w:p>
                  </w:txbxContent>
                </v:textbox>
              </v:rect>
              <v:rect id="Rectangle 384" o:spid="_x0000_s1031" style="position:absolute;left:1165;top:14887;width:303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<v:textbox inset="0,0,0,0">
                  <w:txbxContent>
                    <w:p w14:paraId="6CEF1287" w14:textId="77777777" w:rsidR="008168EE" w:rsidRDefault="008168EE">
                      <w:pPr>
                        <w:pStyle w:val="af8"/>
                        <w:ind w:firstLine="425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Изм.</w:t>
                      </w:r>
                    </w:p>
                  </w:txbxContent>
                </v:textbox>
              </v:rect>
              <v:rect id="Rectangle 385" o:spid="_x0000_s1032" style="position:absolute;left:1589;top:14913;width:408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<v:textbox inset="0,0,0,0">
                  <w:txbxContent>
                    <w:p w14:paraId="5B063654" w14:textId="77777777" w:rsidR="008168EE" w:rsidRDefault="008168EE">
                      <w:pPr>
                        <w:pStyle w:val="af8"/>
                        <w:ind w:firstLine="425"/>
                        <w:rPr>
                          <w:rFonts w:ascii="GOST type A" w:hAnsi="GOST type A"/>
                          <w:sz w:val="14"/>
                        </w:rPr>
                      </w:pPr>
                      <w:r>
                        <w:rPr>
                          <w:rFonts w:ascii="GOST type A" w:hAnsi="GOST type A"/>
                          <w:sz w:val="14"/>
                        </w:rPr>
                        <w:t>Лист</w:t>
                      </w:r>
                    </w:p>
                  </w:txbxContent>
                </v:textbox>
              </v:rect>
              <v:rect id="Rectangle 386" o:spid="_x0000_s1033" style="position:absolute;left:2141;top:14895;width:1202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<v:textbox inset="0,0,0,0">
                  <w:txbxContent>
                    <w:p w14:paraId="11F2E805" w14:textId="77777777" w:rsidR="008168EE" w:rsidRDefault="008168EE">
                      <w:pPr>
                        <w:pStyle w:val="af8"/>
                        <w:ind w:firstLine="425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№ докум.</w:t>
                      </w:r>
                    </w:p>
                  </w:txbxContent>
                </v:textbox>
              </v:rect>
              <v:rect id="Rectangle 387" o:spid="_x0000_s1034" style="position:absolute;left:3550;top:14886;width:501;height: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<v:textbox inset="0,0,0,0">
                  <w:txbxContent>
                    <w:p w14:paraId="71832FA2" w14:textId="77777777" w:rsidR="008168EE" w:rsidRDefault="008168EE">
                      <w:pPr>
                        <w:pStyle w:val="af8"/>
                        <w:ind w:left="-567" w:firstLine="567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Подп.</w:t>
                      </w:r>
                    </w:p>
                  </w:txbxContent>
                </v:textbox>
              </v:rect>
              <v:rect id="Rectangle 388" o:spid="_x0000_s1035" style="position:absolute;left:1165;top:15226;width:688;height: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<v:textbox inset="0,0,0,0">
                  <w:txbxContent>
                    <w:p w14:paraId="0924904A" w14:textId="77777777" w:rsidR="008168EE" w:rsidRDefault="008168EE">
                      <w:pPr>
                        <w:pStyle w:val="af8"/>
                        <w:ind w:firstLine="425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GOST type A" w:hAnsi="GOST type A"/>
                          <w:sz w:val="20"/>
                          <w:szCs w:val="20"/>
                        </w:rPr>
                        <w:t>Разраб</w:t>
                      </w:r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</v:rect>
              <v:rect id="Rectangle 389" o:spid="_x0000_s1036" style="position:absolute;left:4330;top:14887;width:485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<v:textbox inset="0,0,0,0">
                  <w:txbxContent>
                    <w:p w14:paraId="17F39F42" w14:textId="77777777" w:rsidR="008168EE" w:rsidRDefault="008168EE">
                      <w:pPr>
                        <w:pStyle w:val="af8"/>
                        <w:ind w:firstLine="425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дата</w:t>
                      </w:r>
                    </w:p>
                  </w:txbxContent>
                </v:textbox>
              </v:rect>
              <v:rect id="Rectangle 390" o:spid="_x0000_s1037" style="position:absolute;left:1216;top:15547;width:709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<v:textbox inset="0,0,0,0">
                  <w:txbxContent>
                    <w:p w14:paraId="1B3F2518" w14:textId="77777777" w:rsidR="008168EE" w:rsidRDefault="008168EE">
                      <w:pPr>
                        <w:pStyle w:val="af8"/>
                        <w:ind w:firstLine="425"/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GOST type A" w:hAnsi="GOST type A"/>
                          <w:sz w:val="20"/>
                          <w:szCs w:val="20"/>
                        </w:rPr>
                        <w:t>Провер</w:t>
                      </w:r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</v:rect>
              <v:rect id="Rectangle 393" o:spid="_x0000_s1038" style="position:absolute;left:1210;top:15892;width:793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<v:textbox inset="0,0,0,0">
                  <w:txbxContent>
                    <w:p w14:paraId="7DD8C308" w14:textId="77777777" w:rsidR="008168EE" w:rsidRDefault="008168EE">
                      <w:pPr>
                        <w:pStyle w:val="af8"/>
                        <w:ind w:firstLine="425"/>
                        <w:jc w:val="left"/>
                        <w:rPr>
                          <w:rFonts w:ascii="GOST type A" w:hAnsi="GOST type A"/>
                          <w:sz w:val="20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0"/>
                          <w:szCs w:val="22"/>
                        </w:rPr>
                        <w:t>Руковод.</w:t>
                      </w:r>
                    </w:p>
                  </w:txbxContent>
                </v:textbox>
              </v:rect>
              <v:group id="Group 394" o:spid="_x0000_s1039" style="position:absolute;left:9157;top:15386;width:324;height:291" coordorigin="-6389,-493" coordsize="22748,20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<v:shape id="Freeform 395" o:spid="_x0000_s1040" style="position:absolute;left:-6389;top:70;width:69;height:19929;visibility:visible;mso-wrap-style:square;v-text-anchor:top" coordsize="20000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" path="m,19929l,e" filled="f" strokeweight=".25pt">
                  <v:path arrowok="t" o:connecttype="custom" o:connectlocs="0,19858;0,0" o:connectangles="0,0"/>
                </v:shape>
                <v:shape id="Freeform 396" o:spid="_x0000_s1041" style="position:absolute;left:16290;top:-493;width:69;height:19929;visibility:visible;mso-wrap-style:square;v-text-anchor:top" coordsize="20000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" path="m,l,19929e" filled="f" strokeweight=".25pt">
                  <v:path arrowok="t" o:connecttype="custom" o:connectlocs="0,0;0,19858" o:connectangles="0,0"/>
                </v:shape>
              </v:group>
              <v:rect id="Rectangle 397" o:spid="_x0000_s1042" style="position:absolute;left:9053;top:15148;width:896;height: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<v:textbox inset="0,0,0,0">
                  <w:txbxContent>
                    <w:p w14:paraId="60AE5200" w14:textId="77777777" w:rsidR="008168EE" w:rsidRDefault="008168EE">
                      <w:pPr>
                        <w:pStyle w:val="af8"/>
                        <w:ind w:left="-634" w:firstLine="208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Лит.</w:t>
                      </w:r>
                    </w:p>
                  </w:txbxContent>
                </v:textbox>
              </v:rect>
              <v:rect id="Rectangle 398" o:spid="_x0000_s1043" style="position:absolute;left:9924;top:15149;width:692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<v:textbox inset="0,0,0,0">
                  <w:txbxContent>
                    <w:p w14:paraId="2413D723" w14:textId="77777777" w:rsidR="008168EE" w:rsidRDefault="008168EE">
                      <w:pPr>
                        <w:pStyle w:val="af8"/>
                        <w:ind w:left="-851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Лист</w:t>
                      </w:r>
                    </w:p>
                  </w:txbxContent>
                </v:textbox>
              </v:rect>
              <v:rect id="Rectangle 399" o:spid="_x0000_s1044" style="position:absolute;left:10694;top:15154;width:865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<v:textbox inset="0,0,0,0">
                  <w:txbxContent>
                    <w:p w14:paraId="7F1E4816" w14:textId="77777777" w:rsidR="008168EE" w:rsidRDefault="008168EE">
                      <w:pPr>
                        <w:pStyle w:val="af8"/>
                        <w:ind w:firstLine="425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Листов</w:t>
                      </w:r>
                    </w:p>
                  </w:txbxContent>
                </v:textbox>
              </v:rect>
              <v:rect id="Rectangle 400" o:spid="_x0000_s1045" style="position:absolute;left:4872;top:15151;width:4286;height:1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" filled="f" stroked="f">
                <v:textbox inset="1pt,1pt,1pt,1pt">
                  <w:txbxContent>
                    <w:p w14:paraId="3DA3AEFF" w14:textId="77777777" w:rsidR="008168EE" w:rsidRDefault="008168EE">
                      <w:pPr>
                        <w:suppressAutoHyphens/>
                        <w:jc w:val="center"/>
                        <w:rPr>
                          <w:i/>
                        </w:rPr>
                      </w:pPr>
                      <w:r>
                        <w:rPr>
                          <w:rFonts w:ascii="GOST type A" w:hAnsi="GOST type A"/>
                          <w:i/>
                          <w:sz w:val="32"/>
                          <w:szCs w:val="32"/>
                        </w:rPr>
                        <w:t>ПМ.11 Разработка, администрирование и защита баз данных</w:t>
                      </w:r>
                    </w:p>
                  </w:txbxContent>
                </v:textbox>
              </v:rect>
              <v:rect id="Rectangle 401" o:spid="_x0000_s1046" style="position:absolute;left:2124;top:15566;width:1456;height: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" filled="f" stroked="f">
                <v:textbox inset="1pt,0,1pt,0">
                  <w:txbxContent>
                    <w:p w14:paraId="2086E22D" w14:textId="77777777" w:rsidR="008168EE" w:rsidRDefault="008168EE">
                      <w:pPr>
                        <w:ind w:left="0" w:right="-195" w:firstLine="0"/>
                        <w:rPr>
                          <w:rFonts w:ascii="ISOCPEUR" w:hAnsi="ISOCPEUR"/>
                          <w:i/>
                          <w:sz w:val="16"/>
                        </w:rPr>
                      </w:pPr>
                      <w:r>
                        <w:rPr>
                          <w:rFonts w:ascii="GOST type A" w:hAnsi="GOST type A"/>
                          <w:i/>
                          <w:sz w:val="20"/>
                        </w:rPr>
                        <w:t>Давлетбакова Н. А.</w:t>
                      </w:r>
                    </w:p>
                  </w:txbxContent>
                </v:textbox>
              </v:rect>
              <v:line id="Line 404" o:spid="_x0000_s1047" style="position:absolute;visibility:visible;mso-wrap-style:square" from="1152,14318" to="11592,14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vfj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" strokeweight="2pt"/>
              <v:line id="Line 405" o:spid="_x0000_s1048" style="position:absolute;visibility:visible;mso-wrap-style:square" from="4872,14315" to="4872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<v:line id="Line 406" o:spid="_x0000_s1049" style="position:absolute;visibility:visible;mso-wrap-style:square" from="4272,14316" to="4272,16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cYK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" strokeweight="2pt"/>
              <v:line id="Line 407" o:spid="_x0000_s1050" style="position:absolute;visibility:visible;mso-wrap-style:square" from="2082,14317" to="2082,16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WOR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" strokeweight="2pt"/>
              <v:line id="Line 408" o:spid="_x0000_s1051" style="position:absolute;flip:x;visibility:visible;mso-wrap-style:square" from="3528,14317" to="3550,16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" strokeweight="2pt"/>
              <v:line id="Line 409" o:spid="_x0000_s1052" style="position:absolute;visibility:visible;mso-wrap-style:square" from="1527,14314" to="1527,15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Line 410" o:spid="_x0000_s1053" style="position:absolute;flip:y;visibility:visible;mso-wrap-style:square" from="1137,16475" to="11577,16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" strokeweight="2pt"/>
              <v:line id="Line 412" o:spid="_x0000_s1054" style="position:absolute;flip:x;visibility:visible;mso-wrap-style:square" from="1137,15825" to="4857,15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"/>
              <v:line id="Line 413" o:spid="_x0000_s1055" style="position:absolute;flip:x y;visibility:visible;mso-wrap-style:square" from="1137,16149" to="4872,16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"/>
              <v:line id="Line 414" o:spid="_x0000_s1056" style="position:absolute;flip:x;visibility:visible;mso-wrap-style:square" from="1143,15499" to="4863,15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"/>
              <v:line id="Line 415" o:spid="_x0000_s1057" style="position:absolute;flip:x y;visibility:visible;mso-wrap-style:square" from="1152,15125" to="11592,151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" strokeweight="2pt"/>
              <v:line id="Line 416" o:spid="_x0000_s1058" style="position:absolute;flip:x;visibility:visible;mso-wrap-style:square" from="1152,14852" to="4872,148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" strokeweight="2pt"/>
              <v:line id="Line 417" o:spid="_x0000_s1059" style="position:absolute;flip:x;visibility:visible;mso-wrap-style:square" from="1137,14585" to="4872,14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"/>
              <v:line id="Line 418" o:spid="_x0000_s1060" style="position:absolute;visibility:visible;mso-wrap-style:square" from="8768,15394" to="11607,153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Line 419" o:spid="_x0000_s1061" style="position:absolute;visibility:visible;mso-wrap-style:square" from="8768,15121" to="8805,16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Line 420" o:spid="_x0000_s1062" style="position:absolute;visibility:visible;mso-wrap-style:square" from="8805,15706" to="11559,15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Line 421" o:spid="_x0000_s1063" style="position:absolute;visibility:visible;mso-wrap-style:square" from="9825,15139" to="9825,157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bKBwgAAANs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Co9bKBwgAAANsAAAAPAAAA&#10;AAAAAAAAAAAAAAcCAABkcnMvZG93bnJldi54bWxQSwUGAAAAAAMAAwC3AAAA9gIAAAAA&#10;" strokeweight="2pt"/>
              <v:line id="Line 422" o:spid="_x0000_s1064" style="position:absolute;visibility:visible;mso-wrap-style:square" from="10707,15154" to="10707,157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423" o:spid="_x0000_s1065" style="position:absolute;flip:y;visibility:visible;mso-wrap-style:square" from="11592,369" to="11592,164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" strokeweight="2pt"/>
              <v:line id="Line 424" o:spid="_x0000_s1066" style="position:absolute;flip:x;visibility:visible;mso-wrap-style:square" from="1117,369" to="11609,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" strokeweight="2pt"/>
              <v:line id="Line 425" o:spid="_x0000_s1067" style="position:absolute;visibility:visible;mso-wrap-style:square" from="1137,369" to="1152,16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<v:rect id="Rectangle 457" o:spid="_x0000_s1068" style="position:absolute;left:2099;top:16116;width:1260;height: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" filled="f" stroked="f">
                <v:textbox inset="1pt,0,1pt,0">
                  <w:txbxContent>
                    <w:p w14:paraId="11A7051C" w14:textId="77777777" w:rsidR="008168EE" w:rsidRDefault="008168EE">
                      <w:pPr>
                        <w:rPr>
                          <w:rFonts w:ascii="ISOCPEUR" w:hAnsi="ISOCPEUR"/>
                          <w:i/>
                          <w:sz w:val="16"/>
                        </w:rPr>
                      </w:pPr>
                    </w:p>
                  </w:txbxContent>
                </v:textbox>
              </v:rect>
              <v:rect id="Rectangle 458" o:spid="_x0000_s1069" style="position:absolute;left:2133;top:15909;width:139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" filled="f" stroked="f">
                <v:textbox inset="1pt,0,1pt,0">
                  <w:txbxContent>
                    <w:p w14:paraId="5B006E9C" w14:textId="77777777" w:rsidR="008168EE" w:rsidRDefault="008168EE">
                      <w:pPr>
                        <w:ind w:left="0" w:right="-195" w:firstLine="0"/>
                        <w:rPr>
                          <w:rFonts w:ascii="ISOCPEUR" w:hAnsi="ISOCPEUR"/>
                          <w:i/>
                          <w:sz w:val="16"/>
                        </w:rPr>
                      </w:pPr>
                      <w:r>
                        <w:rPr>
                          <w:rFonts w:ascii="GOST type A" w:hAnsi="GOST type A"/>
                          <w:i/>
                          <w:sz w:val="20"/>
                        </w:rPr>
                        <w:t>Давлетбакова Н. А.</w:t>
                      </w:r>
                    </w:p>
                    <w:p w14:paraId="3AA03B00" w14:textId="77777777" w:rsidR="008168EE" w:rsidRDefault="008168EE">
                      <w:pPr>
                        <w:ind w:left="0" w:firstLine="0"/>
                      </w:pP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68753F" w14:textId="77777777" w:rsidR="008168EE" w:rsidRDefault="008168EE">
    <w:pPr>
      <w:pStyle w:val="af7"/>
      <w:jc w:val="center"/>
      <w:rPr>
        <w:rFonts w:ascii="Times New Roman" w:hAnsi="Times New Roman"/>
        <w:sz w:val="28"/>
        <w:szCs w:val="28"/>
      </w:rPr>
    </w:pPr>
  </w:p>
  <w:p w14:paraId="0466B89F" w14:textId="77777777" w:rsidR="008168EE" w:rsidRDefault="008168EE">
    <w:pPr>
      <w:pStyle w:val="af7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МИНИСТЕРСТВО ОБРАЗОВАНИЯ ОРЕНБУРГСКОЙ ОБЛАСТИ</w:t>
    </w:r>
  </w:p>
  <w:p w14:paraId="73C57138" w14:textId="77777777" w:rsidR="008168EE" w:rsidRDefault="008168EE">
    <w:pPr>
      <w:pStyle w:val="af7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Государственное автономное профессиональное образовательное учреждение</w:t>
    </w:r>
  </w:p>
  <w:p w14:paraId="789559CA" w14:textId="77777777" w:rsidR="008168EE" w:rsidRDefault="008168EE">
    <w:pPr>
      <w:pStyle w:val="af7"/>
      <w:jc w:val="center"/>
      <w:rPr>
        <w:rFonts w:ascii="Times New Roman" w:hAnsi="Times New Roman"/>
        <w:b/>
        <w:sz w:val="28"/>
        <w:szCs w:val="28"/>
      </w:rPr>
    </w:pPr>
    <w:r>
      <w:rPr>
        <w:rFonts w:ascii="Times New Roman" w:hAnsi="Times New Roman"/>
        <w:b/>
        <w:sz w:val="28"/>
        <w:szCs w:val="28"/>
      </w:rPr>
      <w:t>«ОРЕНБУРГСКИЙ КОЛЛЕДЖ ЭКОНОМИКИ И ИНФОРМАТИКИ»</w:t>
    </w:r>
  </w:p>
  <w:p w14:paraId="14A2A2AE" w14:textId="77777777" w:rsidR="008168EE" w:rsidRDefault="008168EE">
    <w:pPr>
      <w:pStyle w:val="af7"/>
      <w:jc w:val="center"/>
    </w:pPr>
    <w:r>
      <w:rPr>
        <w:rFonts w:ascii="Times New Roman" w:hAnsi="Times New Roman"/>
        <w:b/>
        <w:sz w:val="28"/>
        <w:szCs w:val="28"/>
      </w:rPr>
      <w:t>(ГАПОУ ОКЭИ)</w: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B244B24" w14:textId="77777777" w:rsidR="008168EE" w:rsidRDefault="008168EE">
    <w:pPr>
      <w:pStyle w:val="af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ACD990" w14:textId="77777777" w:rsidR="008168EE" w:rsidRDefault="008168EE">
    <w:pPr>
      <w:pStyle w:val="af"/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193A3661" wp14:editId="6944E188">
              <wp:simplePos x="0" y="0"/>
              <wp:positionH relativeFrom="column">
                <wp:posOffset>-365760</wp:posOffset>
              </wp:positionH>
              <wp:positionV relativeFrom="paragraph">
                <wp:posOffset>-50165</wp:posOffset>
              </wp:positionV>
              <wp:extent cx="6805930" cy="10620375"/>
              <wp:effectExtent l="0" t="0" r="0" b="0"/>
              <wp:wrapNone/>
              <wp:docPr id="161" name="Группа 1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05930" cy="10620234"/>
                        <a:chOff x="1117" y="369"/>
                        <a:chExt cx="10718" cy="16587"/>
                      </a:xfrm>
                    </wpg:grpSpPr>
                    <wps:wsp>
                      <wps:cNvPr id="163" name="Rectangle 378"/>
                      <wps:cNvSpPr>
                        <a:spLocks noChangeArrowheads="1"/>
                      </wps:cNvSpPr>
                      <wps:spPr bwMode="auto">
                        <a:xfrm>
                          <a:off x="7612" y="15437"/>
                          <a:ext cx="2739" cy="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44A4AA9" w14:textId="7A9B1013" w:rsidR="008168EE" w:rsidRDefault="008168EE">
                            <w:pPr>
                              <w:pStyle w:val="af8"/>
                              <w:ind w:left="-709" w:right="-686"/>
                              <w:rPr>
                                <w:rFonts w:ascii="GOST type A" w:hAnsi="GOST type A"/>
                                <w:sz w:val="24"/>
                                <w:szCs w:val="44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1"/>
                                <w:szCs w:val="36"/>
                              </w:rPr>
                              <w:t>П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5" name="Rectangle 379"/>
                      <wps:cNvSpPr>
                        <a:spLocks noChangeArrowheads="1"/>
                      </wps:cNvSpPr>
                      <wps:spPr bwMode="auto">
                        <a:xfrm>
                          <a:off x="6239" y="14514"/>
                          <a:ext cx="4006" cy="5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3107A83" w14:textId="5D0046A0" w:rsidR="008168EE" w:rsidRPr="002B36BF" w:rsidRDefault="008168EE" w:rsidP="002B36BF">
                            <w:pPr>
                              <w:pStyle w:val="af7"/>
                              <w:ind w:right="-113"/>
                              <w:jc w:val="center"/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ОКЭИ 09.02.07 </w:t>
                            </w:r>
                            <w:r w:rsidRPr="00153999"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9025 </w:t>
                            </w: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>11 П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6" name="Rectangle 380"/>
                      <wps:cNvSpPr>
                        <a:spLocks noChangeArrowheads="1"/>
                      </wps:cNvSpPr>
                      <wps:spPr bwMode="auto">
                        <a:xfrm>
                          <a:off x="8730" y="15756"/>
                          <a:ext cx="3105" cy="7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940366E" w14:textId="58901AC2" w:rsidR="008168EE" w:rsidRDefault="008168EE">
                            <w:pPr>
                              <w:pStyle w:val="af3"/>
                              <w:ind w:left="0" w:right="262" w:firstLine="0"/>
                              <w:jc w:val="center"/>
                              <w:rPr>
                                <w:rFonts w:ascii="GOST type A" w:hAnsi="GOST type A"/>
                                <w:i/>
                                <w:szCs w:val="20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color w:val="000000"/>
                                <w:szCs w:val="20"/>
                              </w:rPr>
                              <w:t>Отделение</w:t>
                            </w:r>
                            <w:r>
                              <w:rPr>
                                <w:rFonts w:ascii="Arial" w:hAnsi="Arial" w:cs="Arial"/>
                                <w:i/>
                                <w:color w:val="00000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 w:cs="Arial"/>
                                <w:i/>
                                <w:color w:val="000000"/>
                                <w:szCs w:val="20"/>
                              </w:rPr>
                              <w:t>программирование</w:t>
                            </w:r>
                            <w:r>
                              <w:rPr>
                                <w:rFonts w:ascii="GOST type A" w:hAnsi="GOST type A"/>
                                <w:i/>
                                <w:color w:val="00000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GOST type A" w:hAnsi="GOST type A" w:cs="GOST type A"/>
                                <w:i/>
                                <w:color w:val="000000"/>
                                <w:szCs w:val="20"/>
                              </w:rPr>
                              <w:t>гр</w:t>
                            </w:r>
                            <w:r>
                              <w:rPr>
                                <w:rFonts w:ascii="GOST type A" w:hAnsi="GOST type A"/>
                                <w:i/>
                                <w:color w:val="000000"/>
                                <w:szCs w:val="20"/>
                              </w:rPr>
                              <w:t>. 4пк2</w:t>
                            </w:r>
                            <w:r>
                              <w:rPr>
                                <w:rFonts w:ascii="GOST type A" w:hAnsi="GOST type A"/>
                                <w:i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7" name="Rectangle 381"/>
                      <wps:cNvSpPr>
                        <a:spLocks noChangeArrowheads="1"/>
                      </wps:cNvSpPr>
                      <wps:spPr bwMode="auto">
                        <a:xfrm>
                          <a:off x="2141" y="15224"/>
                          <a:ext cx="1222" cy="2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F659F1" w14:textId="77777777" w:rsidR="008168EE" w:rsidRDefault="008168EE">
                            <w:pPr>
                              <w:ind w:left="0" w:firstLine="0"/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 xml:space="preserve">Косырев А. В.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8" name="Rectangle 384"/>
                      <wps:cNvSpPr>
                        <a:spLocks noChangeArrowheads="1"/>
                      </wps:cNvSpPr>
                      <wps:spPr bwMode="auto">
                        <a:xfrm>
                          <a:off x="1165" y="14887"/>
                          <a:ext cx="303" cy="2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F9FD8D1" w14:textId="77777777" w:rsidR="008168EE" w:rsidRDefault="008168EE">
                            <w:pPr>
                              <w:pStyle w:val="af8"/>
                              <w:ind w:firstLine="425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9" name="Rectangle 385"/>
                      <wps:cNvSpPr>
                        <a:spLocks noChangeArrowheads="1"/>
                      </wps:cNvSpPr>
                      <wps:spPr bwMode="auto">
                        <a:xfrm>
                          <a:off x="1589" y="14913"/>
                          <a:ext cx="408" cy="1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6D87028" w14:textId="77777777" w:rsidR="008168EE" w:rsidRDefault="008168EE">
                            <w:pPr>
                              <w:pStyle w:val="af8"/>
                              <w:ind w:firstLine="425"/>
                              <w:rPr>
                                <w:rFonts w:ascii="GOST type A" w:hAnsi="GOST type A"/>
                                <w:sz w:val="14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0" name="Rectangle 386"/>
                      <wps:cNvSpPr>
                        <a:spLocks noChangeArrowheads="1"/>
                      </wps:cNvSpPr>
                      <wps:spPr bwMode="auto">
                        <a:xfrm>
                          <a:off x="2141" y="14895"/>
                          <a:ext cx="1202" cy="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11A8175" w14:textId="77777777" w:rsidR="008168EE" w:rsidRDefault="008168EE">
                            <w:pPr>
                              <w:pStyle w:val="af8"/>
                              <w:ind w:firstLine="425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3" name="Rectangle 387"/>
                      <wps:cNvSpPr>
                        <a:spLocks noChangeArrowheads="1"/>
                      </wps:cNvSpPr>
                      <wps:spPr bwMode="auto">
                        <a:xfrm>
                          <a:off x="3550" y="14886"/>
                          <a:ext cx="501" cy="1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D27C773" w14:textId="77777777" w:rsidR="008168EE" w:rsidRDefault="008168EE">
                            <w:pPr>
                              <w:pStyle w:val="af8"/>
                              <w:ind w:left="-567" w:firstLine="567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Подп.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4" name="Rectangle 388"/>
                      <wps:cNvSpPr>
                        <a:spLocks noChangeArrowheads="1"/>
                      </wps:cNvSpPr>
                      <wps:spPr bwMode="auto">
                        <a:xfrm>
                          <a:off x="1165" y="15226"/>
                          <a:ext cx="688" cy="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3A7897E" w14:textId="77777777" w:rsidR="008168EE" w:rsidRDefault="008168EE">
                            <w:pPr>
                              <w:pStyle w:val="af8"/>
                              <w:ind w:firstLine="425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0"/>
                                <w:szCs w:val="20"/>
                              </w:rPr>
                              <w:t>Разраб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5" name="Rectangle 389"/>
                      <wps:cNvSpPr>
                        <a:spLocks noChangeArrowheads="1"/>
                      </wps:cNvSpPr>
                      <wps:spPr bwMode="auto">
                        <a:xfrm>
                          <a:off x="4330" y="14887"/>
                          <a:ext cx="485" cy="2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CA4CC2F" w14:textId="77777777" w:rsidR="008168EE" w:rsidRDefault="008168EE">
                            <w:pPr>
                              <w:pStyle w:val="af8"/>
                              <w:ind w:firstLine="425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6" name="Rectangle 390"/>
                      <wps:cNvSpPr>
                        <a:spLocks noChangeArrowheads="1"/>
                      </wps:cNvSpPr>
                      <wps:spPr bwMode="auto">
                        <a:xfrm>
                          <a:off x="1216" y="15547"/>
                          <a:ext cx="709" cy="22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A06B5F8" w14:textId="77777777" w:rsidR="008168EE" w:rsidRDefault="008168EE">
                            <w:pPr>
                              <w:pStyle w:val="af8"/>
                              <w:ind w:firstLine="425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0"/>
                                <w:szCs w:val="20"/>
                              </w:rPr>
                              <w:t>Провер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7" name="Rectangle 393"/>
                      <wps:cNvSpPr>
                        <a:spLocks noChangeArrowheads="1"/>
                      </wps:cNvSpPr>
                      <wps:spPr bwMode="auto">
                        <a:xfrm>
                          <a:off x="1210" y="15892"/>
                          <a:ext cx="793" cy="2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1EA4D96" w14:textId="77777777" w:rsidR="008168EE" w:rsidRDefault="008168EE">
                            <w:pPr>
                              <w:pStyle w:val="af8"/>
                              <w:ind w:firstLine="425"/>
                              <w:jc w:val="left"/>
                              <w:rPr>
                                <w:rFonts w:ascii="GOST type A" w:hAnsi="GOST type A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0"/>
                                <w:szCs w:val="22"/>
                              </w:rPr>
                              <w:t>Руковод.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g:grpSp>
                      <wpg:cNvPr id="198" name="Group 394"/>
                      <wpg:cNvGrpSpPr/>
                      <wpg:grpSpPr>
                        <a:xfrm>
                          <a:off x="9157" y="15386"/>
                          <a:ext cx="324" cy="291"/>
                          <a:chOff x="-6389" y="-493"/>
                          <a:chExt cx="22748" cy="20492"/>
                        </a:xfrm>
                      </wpg:grpSpPr>
                      <wps:wsp>
                        <wps:cNvPr id="199" name="Freeform 395"/>
                        <wps:cNvSpPr/>
                        <wps:spPr bwMode="auto">
                          <a:xfrm>
                            <a:off x="-6389" y="70"/>
                            <a:ext cx="69" cy="19929"/>
                          </a:xfrm>
                          <a:custGeom>
                            <a:avLst/>
                            <a:gdLst>
                              <a:gd name="T0" fmla="*/ 0 w 20000"/>
                              <a:gd name="T1" fmla="*/ 19929 h 20000"/>
                              <a:gd name="T2" fmla="*/ 0 w 20000"/>
                              <a:gd name="T3" fmla="*/ 0 h 200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000" h="20000">
                                <a:moveTo>
                                  <a:pt x="0" y="1992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3175" cap="flat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Freeform 396"/>
                        <wps:cNvSpPr/>
                        <wps:spPr bwMode="auto">
                          <a:xfrm>
                            <a:off x="16290" y="-493"/>
                            <a:ext cx="69" cy="19929"/>
                          </a:xfrm>
                          <a:custGeom>
                            <a:avLst/>
                            <a:gdLst>
                              <a:gd name="T0" fmla="*/ 0 w 20000"/>
                              <a:gd name="T1" fmla="*/ 0 h 20000"/>
                              <a:gd name="T2" fmla="*/ 0 w 20000"/>
                              <a:gd name="T3" fmla="*/ 19929 h 200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000" h="20000">
                                <a:moveTo>
                                  <a:pt x="0" y="0"/>
                                </a:moveTo>
                                <a:lnTo>
                                  <a:pt x="0" y="19929"/>
                                </a:lnTo>
                              </a:path>
                            </a:pathLst>
                          </a:custGeom>
                          <a:noFill/>
                          <a:ln w="3175" cap="flat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s:wsp>
                      <wps:cNvPr id="201" name="Rectangle 397"/>
                      <wps:cNvSpPr>
                        <a:spLocks noChangeArrowheads="1"/>
                      </wps:cNvSpPr>
                      <wps:spPr bwMode="auto">
                        <a:xfrm>
                          <a:off x="9053" y="15148"/>
                          <a:ext cx="896" cy="2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88655E5" w14:textId="77777777" w:rsidR="008168EE" w:rsidRDefault="008168EE">
                            <w:pPr>
                              <w:pStyle w:val="af8"/>
                              <w:ind w:left="-634" w:firstLine="208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02" name="Rectangle 398"/>
                      <wps:cNvSpPr>
                        <a:spLocks noChangeArrowheads="1"/>
                      </wps:cNvSpPr>
                      <wps:spPr bwMode="auto">
                        <a:xfrm>
                          <a:off x="9924" y="15149"/>
                          <a:ext cx="692" cy="2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9133DD" w14:textId="77777777" w:rsidR="008168EE" w:rsidRDefault="008168EE">
                            <w:pPr>
                              <w:pStyle w:val="af8"/>
                              <w:ind w:left="-851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03" name="Rectangle 399"/>
                      <wps:cNvSpPr>
                        <a:spLocks noChangeArrowheads="1"/>
                      </wps:cNvSpPr>
                      <wps:spPr bwMode="auto">
                        <a:xfrm>
                          <a:off x="10694" y="15154"/>
                          <a:ext cx="865" cy="2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533F52C" w14:textId="77777777" w:rsidR="008168EE" w:rsidRDefault="008168EE">
                            <w:pPr>
                              <w:pStyle w:val="af8"/>
                              <w:ind w:firstLine="425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04" name="Rectangle 400"/>
                      <wps:cNvSpPr>
                        <a:spLocks noChangeArrowheads="1"/>
                      </wps:cNvSpPr>
                      <wps:spPr bwMode="auto">
                        <a:xfrm>
                          <a:off x="4872" y="15151"/>
                          <a:ext cx="4286" cy="1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4FEA8A9" w14:textId="732EA552" w:rsidR="008168EE" w:rsidRPr="00603237" w:rsidRDefault="008168EE">
                            <w:pPr>
                              <w:suppressAutoHyphens/>
                              <w:ind w:left="-5" w:rightChars="116" w:right="325" w:firstLine="5"/>
                              <w:jc w:val="center"/>
                              <w:rPr>
                                <w:i/>
                                <w:lang w:val="en-US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32"/>
                                <w:szCs w:val="32"/>
                              </w:rPr>
                              <w:t xml:space="preserve">ПМ.02 </w:t>
                            </w:r>
                            <w:r w:rsidRPr="00603237">
                              <w:rPr>
                                <w:rFonts w:ascii="GOST type A" w:hAnsi="GOST type A"/>
                                <w:i/>
                                <w:sz w:val="32"/>
                                <w:szCs w:val="32"/>
                              </w:rPr>
                              <w:t>Осуществление интеграции программных модулей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" name="Rectangle 401"/>
                      <wps:cNvSpPr>
                        <a:spLocks noChangeArrowheads="1"/>
                      </wps:cNvSpPr>
                      <wps:spPr bwMode="auto">
                        <a:xfrm>
                          <a:off x="2124" y="15566"/>
                          <a:ext cx="1456" cy="2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CDA9FA8" w14:textId="2AA60353" w:rsidR="008168EE" w:rsidRDefault="008168EE">
                            <w:pPr>
                              <w:ind w:left="0" w:right="-195" w:firstLine="0"/>
                              <w:rPr>
                                <w:rFonts w:ascii="ISOCPEUR" w:hAnsi="ISOCPEUR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>Лукьяненко О. В.</w:t>
                            </w:r>
                          </w:p>
                        </w:txbxContent>
                      </wps:txbx>
                      <wps:bodyPr rot="0" vert="horz" wrap="square" lIns="12700" tIns="0" rIns="12700" bIns="0" anchor="t" anchorCtr="0" upright="1">
                        <a:noAutofit/>
                      </wps:bodyPr>
                    </wps:wsp>
                    <wps:wsp>
                      <wps:cNvPr id="206" name="Line 404"/>
                      <wps:cNvCnPr>
                        <a:cxnSpLocks noChangeShapeType="1"/>
                      </wps:cNvCnPr>
                      <wps:spPr bwMode="auto">
                        <a:xfrm>
                          <a:off x="1152" y="14318"/>
                          <a:ext cx="1044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07" name="Line 405"/>
                      <wps:cNvCnPr>
                        <a:cxnSpLocks noChangeShapeType="1"/>
                      </wps:cNvCnPr>
                      <wps:spPr bwMode="auto">
                        <a:xfrm>
                          <a:off x="4872" y="14315"/>
                          <a:ext cx="0" cy="2174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08" name="Line 406"/>
                      <wps:cNvCnPr>
                        <a:cxnSpLocks noChangeShapeType="1"/>
                      </wps:cNvCnPr>
                      <wps:spPr bwMode="auto">
                        <a:xfrm>
                          <a:off x="4272" y="14316"/>
                          <a:ext cx="0" cy="217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09" name="Line 407"/>
                      <wps:cNvCnPr>
                        <a:cxnSpLocks noChangeShapeType="1"/>
                      </wps:cNvCnPr>
                      <wps:spPr bwMode="auto">
                        <a:xfrm>
                          <a:off x="2082" y="14317"/>
                          <a:ext cx="0" cy="217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10" name="Line 408"/>
                      <wps:cNvCnPr>
                        <a:cxnSpLocks noChangeShapeType="1"/>
                      </wps:cNvCnPr>
                      <wps:spPr bwMode="auto">
                        <a:xfrm flipH="1">
                          <a:off x="3528" y="14317"/>
                          <a:ext cx="22" cy="2174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11" name="Line 409"/>
                      <wps:cNvCnPr>
                        <a:cxnSpLocks noChangeShapeType="1"/>
                      </wps:cNvCnPr>
                      <wps:spPr bwMode="auto">
                        <a:xfrm>
                          <a:off x="1527" y="14314"/>
                          <a:ext cx="0" cy="79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12" name="Line 410"/>
                      <wps:cNvCnPr>
                        <a:cxnSpLocks noChangeShapeType="1"/>
                      </wps:cNvCnPr>
                      <wps:spPr bwMode="auto">
                        <a:xfrm flipV="1">
                          <a:off x="1137" y="16475"/>
                          <a:ext cx="1044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13" name="Line 412"/>
                      <wps:cNvCnPr>
                        <a:cxnSpLocks noChangeShapeType="1"/>
                      </wps:cNvCnPr>
                      <wps:spPr bwMode="auto">
                        <a:xfrm flipH="1">
                          <a:off x="1137" y="15825"/>
                          <a:ext cx="37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14" name="Line 413"/>
                      <wps:cNvCnPr>
                        <a:cxnSpLocks noChangeShapeType="1"/>
                      </wps:cNvCnPr>
                      <wps:spPr bwMode="auto">
                        <a:xfrm flipH="1" flipV="1">
                          <a:off x="1137" y="16149"/>
                          <a:ext cx="373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15" name="Line 414"/>
                      <wps:cNvCnPr>
                        <a:cxnSpLocks noChangeShapeType="1"/>
                      </wps:cNvCnPr>
                      <wps:spPr bwMode="auto">
                        <a:xfrm flipH="1">
                          <a:off x="1143" y="15499"/>
                          <a:ext cx="37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16" name="Line 415"/>
                      <wps:cNvCnPr>
                        <a:cxnSpLocks noChangeShapeType="1"/>
                      </wps:cNvCnPr>
                      <wps:spPr bwMode="auto">
                        <a:xfrm flipH="1" flipV="1">
                          <a:off x="1152" y="15125"/>
                          <a:ext cx="1044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17" name="Line 416"/>
                      <wps:cNvCnPr>
                        <a:cxnSpLocks noChangeShapeType="1"/>
                      </wps:cNvCnPr>
                      <wps:spPr bwMode="auto">
                        <a:xfrm flipH="1">
                          <a:off x="1152" y="14852"/>
                          <a:ext cx="372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18" name="Line 417"/>
                      <wps:cNvCnPr>
                        <a:cxnSpLocks noChangeShapeType="1"/>
                      </wps:cNvCnPr>
                      <wps:spPr bwMode="auto">
                        <a:xfrm flipH="1">
                          <a:off x="1137" y="14585"/>
                          <a:ext cx="373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19" name="Line 418"/>
                      <wps:cNvCnPr>
                        <a:cxnSpLocks noChangeShapeType="1"/>
                      </wps:cNvCnPr>
                      <wps:spPr bwMode="auto">
                        <a:xfrm>
                          <a:off x="8768" y="15394"/>
                          <a:ext cx="2839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20" name="Line 419"/>
                      <wps:cNvCnPr>
                        <a:cxnSpLocks noChangeShapeType="1"/>
                      </wps:cNvCnPr>
                      <wps:spPr bwMode="auto">
                        <a:xfrm>
                          <a:off x="8768" y="15121"/>
                          <a:ext cx="37" cy="135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21" name="Line 420"/>
                      <wps:cNvCnPr>
                        <a:cxnSpLocks noChangeShapeType="1"/>
                      </wps:cNvCnPr>
                      <wps:spPr bwMode="auto">
                        <a:xfrm>
                          <a:off x="8805" y="15706"/>
                          <a:ext cx="2754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22" name="Line 421"/>
                      <wps:cNvCnPr>
                        <a:cxnSpLocks noChangeShapeType="1"/>
                      </wps:cNvCnPr>
                      <wps:spPr bwMode="auto">
                        <a:xfrm>
                          <a:off x="9825" y="15139"/>
                          <a:ext cx="0" cy="56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23" name="Line 422"/>
                      <wps:cNvCnPr>
                        <a:cxnSpLocks noChangeShapeType="1"/>
                      </wps:cNvCnPr>
                      <wps:spPr bwMode="auto">
                        <a:xfrm>
                          <a:off x="10707" y="15154"/>
                          <a:ext cx="0" cy="55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84" name="Line 423"/>
                      <wps:cNvCnPr>
                        <a:cxnSpLocks noChangeShapeType="1"/>
                      </wps:cNvCnPr>
                      <wps:spPr bwMode="auto">
                        <a:xfrm flipV="1">
                          <a:off x="11592" y="369"/>
                          <a:ext cx="0" cy="1612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85" name="Line 424"/>
                      <wps:cNvCnPr>
                        <a:cxnSpLocks noChangeShapeType="1"/>
                      </wps:cNvCnPr>
                      <wps:spPr bwMode="auto">
                        <a:xfrm flipH="1">
                          <a:off x="1117" y="369"/>
                          <a:ext cx="10492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86" name="Line 425"/>
                      <wps:cNvCnPr>
                        <a:cxnSpLocks noChangeShapeType="1"/>
                      </wps:cNvCnPr>
                      <wps:spPr bwMode="auto">
                        <a:xfrm>
                          <a:off x="1137" y="369"/>
                          <a:ext cx="15" cy="1610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87" name="Rectangle 457"/>
                      <wps:cNvSpPr>
                        <a:spLocks noChangeArrowheads="1"/>
                      </wps:cNvSpPr>
                      <wps:spPr bwMode="auto">
                        <a:xfrm>
                          <a:off x="2099" y="16116"/>
                          <a:ext cx="1260" cy="2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02AFC50" w14:textId="77777777" w:rsidR="008168EE" w:rsidRDefault="008168EE">
                            <w:pPr>
                              <w:rPr>
                                <w:rFonts w:ascii="ISOCPEUR" w:hAnsi="ISOCPEUR"/>
                                <w:i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12700" tIns="0" rIns="12700" bIns="0" anchor="t" anchorCtr="0" upright="1">
                        <a:noAutofit/>
                      </wps:bodyPr>
                    </wps:wsp>
                    <wps:wsp>
                      <wps:cNvPr id="388" name="Rectangle 458"/>
                      <wps:cNvSpPr>
                        <a:spLocks noChangeArrowheads="1"/>
                      </wps:cNvSpPr>
                      <wps:spPr bwMode="auto">
                        <a:xfrm>
                          <a:off x="2133" y="15909"/>
                          <a:ext cx="1395" cy="1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EB1EF8F" w14:textId="0AC86061" w:rsidR="008168EE" w:rsidRDefault="008168EE">
                            <w:pPr>
                              <w:ind w:left="0" w:right="-195" w:firstLine="0"/>
                              <w:rPr>
                                <w:rFonts w:ascii="ISOCPEUR" w:hAnsi="ISOCPEUR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>Лукьяненко О. В.</w:t>
                            </w:r>
                          </w:p>
                          <w:p w14:paraId="5B3FF865" w14:textId="77777777" w:rsidR="008168EE" w:rsidRDefault="008168EE">
                            <w:pPr>
                              <w:ind w:left="0" w:firstLine="0"/>
                            </w:pPr>
                          </w:p>
                        </w:txbxContent>
                      </wps:txbx>
                      <wps:bodyPr rot="0" vert="horz" wrap="square" lIns="12700" tIns="0" rIns="12700" bIns="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93A3661" id="Группа 161" o:spid="_x0000_s1072" style="position:absolute;left:0;text-align:left;margin-left:-28.8pt;margin-top:-3.95pt;width:535.9pt;height:836.25pt;z-index:251663360" coordorigin="1117,369" coordsize="10718,16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">
              <v:rect id="Rectangle 378" o:spid="_x0000_s1073" style="position:absolute;left:7612;top:15437;width:2739;height: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" filled="f" stroked="f">
                <v:textbox inset="1pt,1pt,1pt,1pt">
                  <w:txbxContent>
                    <w:p w14:paraId="744A4AA9" w14:textId="7A9B1013" w:rsidR="008168EE" w:rsidRDefault="008168EE">
                      <w:pPr>
                        <w:pStyle w:val="af8"/>
                        <w:ind w:left="-709" w:right="-686"/>
                        <w:rPr>
                          <w:rFonts w:ascii="GOST type A" w:hAnsi="GOST type A"/>
                          <w:sz w:val="24"/>
                          <w:szCs w:val="44"/>
                        </w:rPr>
                      </w:pPr>
                      <w:r>
                        <w:rPr>
                          <w:rFonts w:ascii="GOST type A" w:hAnsi="GOST type A"/>
                          <w:sz w:val="21"/>
                          <w:szCs w:val="36"/>
                        </w:rPr>
                        <w:t>П</w:t>
                      </w:r>
                    </w:p>
                  </w:txbxContent>
                </v:textbox>
              </v:rect>
              <v:rect id="Rectangle 379" o:spid="_x0000_s1074" style="position:absolute;left:6239;top:14514;width:4006;height: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" filled="f" stroked="f">
                <v:textbox inset="1pt,1pt,1pt,1pt">
                  <w:txbxContent>
                    <w:p w14:paraId="03107A83" w14:textId="5D0046A0" w:rsidR="008168EE" w:rsidRPr="002B36BF" w:rsidRDefault="008168EE" w:rsidP="002B36BF">
                      <w:pPr>
                        <w:pStyle w:val="af7"/>
                        <w:ind w:right="-113"/>
                        <w:jc w:val="center"/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</w:pP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 xml:space="preserve">ОКЭИ 09.02.07 </w:t>
                      </w:r>
                      <w:r w:rsidRPr="00153999"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 xml:space="preserve">9025 </w:t>
                      </w: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>11 П</w:t>
                      </w:r>
                    </w:p>
                  </w:txbxContent>
                </v:textbox>
              </v:rect>
              <v:rect id="Rectangle 380" o:spid="_x0000_s1075" style="position:absolute;left:8730;top:15756;width:3105;height: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" filled="f" stroked="f">
                <v:textbox inset="1pt,1pt,1pt,1pt">
                  <w:txbxContent>
                    <w:p w14:paraId="5940366E" w14:textId="58901AC2" w:rsidR="008168EE" w:rsidRDefault="008168EE">
                      <w:pPr>
                        <w:pStyle w:val="af3"/>
                        <w:ind w:left="0" w:right="262" w:firstLine="0"/>
                        <w:jc w:val="center"/>
                        <w:rPr>
                          <w:rFonts w:ascii="GOST type A" w:hAnsi="GOST type A"/>
                          <w:i/>
                          <w:szCs w:val="20"/>
                        </w:rPr>
                      </w:pPr>
                      <w:r>
                        <w:rPr>
                          <w:rFonts w:ascii="GOST type A" w:hAnsi="GOST type A"/>
                          <w:i/>
                          <w:color w:val="000000"/>
                          <w:szCs w:val="20"/>
                        </w:rPr>
                        <w:t>Отделение</w:t>
                      </w:r>
                      <w:r>
                        <w:rPr>
                          <w:rFonts w:ascii="Arial" w:hAnsi="Arial" w:cs="Arial"/>
                          <w:i/>
                          <w:color w:val="000000"/>
                          <w:szCs w:val="20"/>
                        </w:rPr>
                        <w:t xml:space="preserve"> </w:t>
                      </w:r>
                      <w:r>
                        <w:rPr>
                          <w:rFonts w:ascii="GOST type A" w:hAnsi="GOST type A" w:cs="Arial"/>
                          <w:i/>
                          <w:color w:val="000000"/>
                          <w:szCs w:val="20"/>
                        </w:rPr>
                        <w:t>программирование</w:t>
                      </w:r>
                      <w:r>
                        <w:rPr>
                          <w:rFonts w:ascii="GOST type A" w:hAnsi="GOST type A"/>
                          <w:i/>
                          <w:color w:val="000000"/>
                          <w:szCs w:val="20"/>
                        </w:rPr>
                        <w:t xml:space="preserve">, </w:t>
                      </w:r>
                      <w:r>
                        <w:rPr>
                          <w:rFonts w:ascii="GOST type A" w:hAnsi="GOST type A" w:cs="GOST type A"/>
                          <w:i/>
                          <w:color w:val="000000"/>
                          <w:szCs w:val="20"/>
                        </w:rPr>
                        <w:t>гр</w:t>
                      </w:r>
                      <w:r>
                        <w:rPr>
                          <w:rFonts w:ascii="GOST type A" w:hAnsi="GOST type A"/>
                          <w:i/>
                          <w:color w:val="000000"/>
                          <w:szCs w:val="20"/>
                        </w:rPr>
                        <w:t>. 4пк2</w:t>
                      </w:r>
                      <w:r>
                        <w:rPr>
                          <w:rFonts w:ascii="GOST type A" w:hAnsi="GOST type A"/>
                          <w:i/>
                          <w:szCs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381" o:spid="_x0000_s1076" style="position:absolute;left:2141;top:15224;width:1222;height: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" filled="f" stroked="f">
                <v:textbox inset="1pt,1pt,1pt,1pt">
                  <w:txbxContent>
                    <w:p w14:paraId="13F659F1" w14:textId="77777777" w:rsidR="008168EE" w:rsidRDefault="008168EE">
                      <w:pPr>
                        <w:ind w:left="0" w:firstLine="0"/>
                        <w:rPr>
                          <w:rFonts w:ascii="GOST type A" w:hAnsi="GOST type A"/>
                          <w:i/>
                          <w:sz w:val="20"/>
                        </w:rPr>
                      </w:pPr>
                      <w:r>
                        <w:rPr>
                          <w:rFonts w:ascii="GOST type A" w:hAnsi="GOST type A"/>
                          <w:i/>
                          <w:sz w:val="20"/>
                        </w:rPr>
                        <w:t xml:space="preserve">Косырев А. В. </w:t>
                      </w:r>
                    </w:p>
                  </w:txbxContent>
                </v:textbox>
              </v:rect>
              <v:rect id="Rectangle 384" o:spid="_x0000_s1077" style="position:absolute;left:1165;top:14887;width:303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Xs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DskgXsxQAAANwAAAAP&#10;AAAAAAAAAAAAAAAAAAcCAABkcnMvZG93bnJldi54bWxQSwUGAAAAAAMAAwC3AAAA+QIAAAAA&#10;" filled="f" stroked="f">
                <v:textbox inset="0,0,0,0">
                  <w:txbxContent>
                    <w:p w14:paraId="2F9FD8D1" w14:textId="77777777" w:rsidR="008168EE" w:rsidRDefault="008168EE">
                      <w:pPr>
                        <w:pStyle w:val="af8"/>
                        <w:ind w:firstLine="425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Изм.</w:t>
                      </w:r>
                    </w:p>
                  </w:txbxContent>
                </v:textbox>
              </v:rect>
              <v:rect id="Rectangle 385" o:spid="_x0000_s1078" style="position:absolute;left:1589;top:14913;width:408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<v:textbox inset="0,0,0,0">
                  <w:txbxContent>
                    <w:p w14:paraId="16D87028" w14:textId="77777777" w:rsidR="008168EE" w:rsidRDefault="008168EE">
                      <w:pPr>
                        <w:pStyle w:val="af8"/>
                        <w:ind w:firstLine="425"/>
                        <w:rPr>
                          <w:rFonts w:ascii="GOST type A" w:hAnsi="GOST type A"/>
                          <w:sz w:val="14"/>
                        </w:rPr>
                      </w:pPr>
                      <w:r>
                        <w:rPr>
                          <w:rFonts w:ascii="GOST type A" w:hAnsi="GOST type A"/>
                          <w:sz w:val="14"/>
                        </w:rPr>
                        <w:t>Лист</w:t>
                      </w:r>
                    </w:p>
                  </w:txbxContent>
                </v:textbox>
              </v:rect>
              <v:rect id="Rectangle 386" o:spid="_x0000_s1079" style="position:absolute;left:2141;top:14895;width:1202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<v:textbox inset="0,0,0,0">
                  <w:txbxContent>
                    <w:p w14:paraId="011A8175" w14:textId="77777777" w:rsidR="008168EE" w:rsidRDefault="008168EE">
                      <w:pPr>
                        <w:pStyle w:val="af8"/>
                        <w:ind w:firstLine="425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№ докум.</w:t>
                      </w:r>
                    </w:p>
                  </w:txbxContent>
                </v:textbox>
              </v:rect>
              <v:rect id="Rectangle 387" o:spid="_x0000_s1080" style="position:absolute;left:3550;top:14886;width:501;height: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+e6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DX4+e6wgAAANwAAAAPAAAA&#10;AAAAAAAAAAAAAAcCAABkcnMvZG93bnJldi54bWxQSwUGAAAAAAMAAwC3AAAA9gIAAAAA&#10;" filled="f" stroked="f">
                <v:textbox inset="0,0,0,0">
                  <w:txbxContent>
                    <w:p w14:paraId="1D27C773" w14:textId="77777777" w:rsidR="008168EE" w:rsidRDefault="008168EE">
                      <w:pPr>
                        <w:pStyle w:val="af8"/>
                        <w:ind w:left="-567" w:firstLine="567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Подп.</w:t>
                      </w:r>
                    </w:p>
                  </w:txbxContent>
                </v:textbox>
              </v:rect>
              <v:rect id="Rectangle 388" o:spid="_x0000_s1081" style="position:absolute;left:1165;top:15226;width:688;height: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<v:textbox inset="0,0,0,0">
                  <w:txbxContent>
                    <w:p w14:paraId="23A7897E" w14:textId="77777777" w:rsidR="008168EE" w:rsidRDefault="008168EE">
                      <w:pPr>
                        <w:pStyle w:val="af8"/>
                        <w:ind w:firstLine="425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GOST type A" w:hAnsi="GOST type A"/>
                          <w:sz w:val="20"/>
                          <w:szCs w:val="20"/>
                        </w:rPr>
                        <w:t>Разраб</w:t>
                      </w:r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</v:rect>
              <v:rect id="Rectangle 389" o:spid="_x0000_s1082" style="position:absolute;left:4330;top:14887;width:485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pV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A3RtpVwgAAANwAAAAPAAAA&#10;AAAAAAAAAAAAAAcCAABkcnMvZG93bnJldi54bWxQSwUGAAAAAAMAAwC3AAAA9gIAAAAA&#10;" filled="f" stroked="f">
                <v:textbox inset="0,0,0,0">
                  <w:txbxContent>
                    <w:p w14:paraId="0CA4CC2F" w14:textId="77777777" w:rsidR="008168EE" w:rsidRDefault="008168EE">
                      <w:pPr>
                        <w:pStyle w:val="af8"/>
                        <w:ind w:firstLine="425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дата</w:t>
                      </w:r>
                    </w:p>
                  </w:txbxContent>
                </v:textbox>
              </v:rect>
              <v:rect id="Rectangle 390" o:spid="_x0000_s1083" style="position:absolute;left:1216;top:15547;width:709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<v:textbox inset="0,0,0,0">
                  <w:txbxContent>
                    <w:p w14:paraId="2A06B5F8" w14:textId="77777777" w:rsidR="008168EE" w:rsidRDefault="008168EE">
                      <w:pPr>
                        <w:pStyle w:val="af8"/>
                        <w:ind w:firstLine="425"/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GOST type A" w:hAnsi="GOST type A"/>
                          <w:sz w:val="20"/>
                          <w:szCs w:val="20"/>
                        </w:rPr>
                        <w:t>Провер</w:t>
                      </w:r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</v:rect>
              <v:rect id="Rectangle 393" o:spid="_x0000_s1084" style="position:absolute;left:1210;top:15892;width:793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<v:textbox inset="0,0,0,0">
                  <w:txbxContent>
                    <w:p w14:paraId="61EA4D96" w14:textId="77777777" w:rsidR="008168EE" w:rsidRDefault="008168EE">
                      <w:pPr>
                        <w:pStyle w:val="af8"/>
                        <w:ind w:firstLine="425"/>
                        <w:jc w:val="left"/>
                        <w:rPr>
                          <w:rFonts w:ascii="GOST type A" w:hAnsi="GOST type A"/>
                          <w:sz w:val="20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0"/>
                          <w:szCs w:val="22"/>
                        </w:rPr>
                        <w:t>Руковод.</w:t>
                      </w:r>
                    </w:p>
                  </w:txbxContent>
                </v:textbox>
              </v:rect>
              <v:group id="Group 394" o:spid="_x0000_s1085" style="position:absolute;left:9157;top:15386;width:324;height:291" coordorigin="-6389,-493" coordsize="22748,20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APd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0Irz8gEev4LAAD//wMAUEsBAi0AFAAGAAgAAAAhANvh9svuAAAAhQEAABMAAAAAAAAA&#10;AAAAAAAAAAAAAFtDb250ZW50X1R5cGVzXS54bWxQSwECLQAUAAYACAAAACEAWvQsW78AAAAVAQAA&#10;CwAAAAAAAAAAAAAAAAAfAQAAX3JlbHMvLnJlbHNQSwECLQAUAAYACAAAACEAXbgD3cYAAADcAAAA&#10;DwAAAAAAAAAAAAAAAAAHAgAAZHJzL2Rvd25yZXYueG1sUEsFBgAAAAADAAMAtwAAAPoCAAAAAA==&#10;">
                <v:shape id="Freeform 395" o:spid="_x0000_s1086" style="position:absolute;left:-6389;top:70;width:69;height:19929;visibility:visible;mso-wrap-style:square;v-text-anchor:top" coordsize="20000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" path="m,19929l,e" filled="f" strokeweight=".25pt">
                  <v:path arrowok="t" o:connecttype="custom" o:connectlocs="0,19858;0,0" o:connectangles="0,0"/>
                </v:shape>
                <v:shape id="Freeform 396" o:spid="_x0000_s1087" style="position:absolute;left:16290;top:-493;width:69;height:19929;visibility:visible;mso-wrap-style:square;v-text-anchor:top" coordsize="20000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" path="m,l,19929e" filled="f" strokeweight=".25pt">
                  <v:path arrowok="t" o:connecttype="custom" o:connectlocs="0,0;0,19858" o:connectangles="0,0"/>
                </v:shape>
              </v:group>
              <v:rect id="Rectangle 397" o:spid="_x0000_s1088" style="position:absolute;left:9053;top:15148;width:896;height: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<v:textbox inset="0,0,0,0">
                  <w:txbxContent>
                    <w:p w14:paraId="088655E5" w14:textId="77777777" w:rsidR="008168EE" w:rsidRDefault="008168EE">
                      <w:pPr>
                        <w:pStyle w:val="af8"/>
                        <w:ind w:left="-634" w:firstLine="208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Лит.</w:t>
                      </w:r>
                    </w:p>
                  </w:txbxContent>
                </v:textbox>
              </v:rect>
              <v:rect id="Rectangle 398" o:spid="_x0000_s1089" style="position:absolute;left:9924;top:15149;width:692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<v:textbox inset="0,0,0,0">
                  <w:txbxContent>
                    <w:p w14:paraId="3D9133DD" w14:textId="77777777" w:rsidR="008168EE" w:rsidRDefault="008168EE">
                      <w:pPr>
                        <w:pStyle w:val="af8"/>
                        <w:ind w:left="-851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Лист</w:t>
                      </w:r>
                    </w:p>
                  </w:txbxContent>
                </v:textbox>
              </v:rect>
              <v:rect id="Rectangle 399" o:spid="_x0000_s1090" style="position:absolute;left:10694;top:15154;width:865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BNB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5MwTQcYAAADcAAAA&#10;DwAAAAAAAAAAAAAAAAAHAgAAZHJzL2Rvd25yZXYueG1sUEsFBgAAAAADAAMAtwAAAPoCAAAAAA==&#10;" filled="f" stroked="f">
                <v:textbox inset="0,0,0,0">
                  <w:txbxContent>
                    <w:p w14:paraId="6533F52C" w14:textId="77777777" w:rsidR="008168EE" w:rsidRDefault="008168EE">
                      <w:pPr>
                        <w:pStyle w:val="af8"/>
                        <w:ind w:firstLine="425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Листов</w:t>
                      </w:r>
                    </w:p>
                  </w:txbxContent>
                </v:textbox>
              </v:rect>
              <v:rect id="Rectangle 400" o:spid="_x0000_s1091" style="position:absolute;left:4872;top:15151;width:4286;height:1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" filled="f" stroked="f">
                <v:textbox inset="1pt,1pt,1pt,1pt">
                  <w:txbxContent>
                    <w:p w14:paraId="74FEA8A9" w14:textId="732EA552" w:rsidR="008168EE" w:rsidRPr="00603237" w:rsidRDefault="008168EE">
                      <w:pPr>
                        <w:suppressAutoHyphens/>
                        <w:ind w:left="-5" w:rightChars="116" w:right="325" w:firstLine="5"/>
                        <w:jc w:val="center"/>
                        <w:rPr>
                          <w:i/>
                          <w:lang w:val="en-US"/>
                        </w:rPr>
                      </w:pPr>
                      <w:r>
                        <w:rPr>
                          <w:rFonts w:ascii="GOST type A" w:hAnsi="GOST type A"/>
                          <w:i/>
                          <w:sz w:val="32"/>
                          <w:szCs w:val="32"/>
                        </w:rPr>
                        <w:t xml:space="preserve">ПМ.02 </w:t>
                      </w:r>
                      <w:r w:rsidRPr="00603237">
                        <w:rPr>
                          <w:rFonts w:ascii="GOST type A" w:hAnsi="GOST type A"/>
                          <w:i/>
                          <w:sz w:val="32"/>
                          <w:szCs w:val="32"/>
                        </w:rPr>
                        <w:t>Осуществление интеграции программных модулей</w:t>
                      </w:r>
                    </w:p>
                  </w:txbxContent>
                </v:textbox>
              </v:rect>
              <v:rect id="Rectangle 401" o:spid="_x0000_s1092" style="position:absolute;left:2124;top:15566;width:1456;height: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" filled="f" stroked="f">
                <v:textbox inset="1pt,0,1pt,0">
                  <w:txbxContent>
                    <w:p w14:paraId="5CDA9FA8" w14:textId="2AA60353" w:rsidR="008168EE" w:rsidRDefault="008168EE">
                      <w:pPr>
                        <w:ind w:left="0" w:right="-195" w:firstLine="0"/>
                        <w:rPr>
                          <w:rFonts w:ascii="ISOCPEUR" w:hAnsi="ISOCPEUR"/>
                          <w:i/>
                          <w:sz w:val="16"/>
                        </w:rPr>
                      </w:pPr>
                      <w:r>
                        <w:rPr>
                          <w:rFonts w:ascii="GOST type A" w:hAnsi="GOST type A"/>
                          <w:i/>
                          <w:sz w:val="20"/>
                        </w:rPr>
                        <w:t>Лукьяненко О. В.</w:t>
                      </w:r>
                    </w:p>
                  </w:txbxContent>
                </v:textbox>
              </v:rect>
              <v:line id="Line 404" o:spid="_x0000_s1093" style="position:absolute;visibility:visible;mso-wrap-style:square" from="1152,14318" to="11592,14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3hH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" strokeweight="2pt"/>
              <v:line id="Line 405" o:spid="_x0000_s1094" style="position:absolute;visibility:visible;mso-wrap-style:square" from="4872,14315" to="4872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93c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O&#10;ZvA9E46AXH0AAAD//wMAUEsBAi0AFAAGAAgAAAAhANvh9svuAAAAhQEAABMAAAAAAAAAAAAAAAAA&#10;AAAAAFtDb250ZW50X1R5cGVzXS54bWxQSwECLQAUAAYACAAAACEAWvQsW78AAAAVAQAACwAAAAAA&#10;AAAAAAAAAAAfAQAAX3JlbHMvLnJlbHNQSwECLQAUAAYACAAAACEAML/d3MAAAADcAAAADwAAAAAA&#10;AAAAAAAAAAAHAgAAZHJzL2Rvd25yZXYueG1sUEsFBgAAAAADAAMAtwAAAPQCAAAAAA==&#10;" strokeweight="2pt"/>
              <v:line id="Line 406" o:spid="_x0000_s1095" style="position:absolute;visibility:visible;mso-wrap-style:square" from="4272,14316" to="4272,16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mu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jsDac&#10;CUdAJl8AAAD//wMAUEsBAi0AFAAGAAgAAAAhANvh9svuAAAAhQEAABMAAAAAAAAAAAAAAAAAAAAA&#10;AFtDb250ZW50X1R5cGVzXS54bWxQSwECLQAUAAYACAAAACEAWvQsW78AAAAVAQAACwAAAAAAAAAA&#10;AAAAAAAfAQAAX3JlbHMvLnJlbHNQSwECLQAUAAYACAAAACEAQSBJrr0AAADcAAAADwAAAAAAAAAA&#10;AAAAAAAHAgAAZHJzL2Rvd25yZXYueG1sUEsFBgAAAAADAAMAtwAAAPECAAAAAA==&#10;" strokeweight="2pt"/>
              <v:line id="Line 407" o:spid="_x0000_s1096" style="position:absolute;visibility:visible;mso-wrap-style:square" from="2082,14317" to="2082,16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Ow1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HL5nwhGQqw8AAAD//wMAUEsBAi0AFAAGAAgAAAAhANvh9svuAAAAhQEAABMAAAAAAAAAAAAAAAAA&#10;AAAAAFtDb250ZW50X1R5cGVzXS54bWxQSwECLQAUAAYACAAAACEAWvQsW78AAAAVAQAACwAAAAAA&#10;AAAAAAAAAAAfAQAAX3JlbHMvLnJlbHNQSwECLQAUAAYACAAAACEALmzsNcAAAADcAAAADwAAAAAA&#10;AAAAAAAAAAAHAgAAZHJzL2Rvd25yZXYueG1sUEsFBgAAAAADAAMAtwAAAPQCAAAAAA==&#10;" strokeweight="2pt"/>
              <v:line id="Line 408" o:spid="_x0000_s1097" style="position:absolute;flip:x;visibility:visible;mso-wrap-style:square" from="3528,14317" to="3550,16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" strokeweight="2pt"/>
              <v:line id="Line 409" o:spid="_x0000_s1098" style="position:absolute;visibility:visible;mso-wrap-style:square" from="1527,14314" to="1527,15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3bu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" strokeweight="2pt"/>
              <v:line id="Line 410" o:spid="_x0000_s1099" style="position:absolute;flip:y;visibility:visible;mso-wrap-style:square" from="1137,16475" to="11577,16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" strokeweight="2pt"/>
              <v:line id="Line 412" o:spid="_x0000_s1100" style="position:absolute;flip:x;visibility:visible;mso-wrap-style:square" from="1137,15825" to="4857,15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"/>
              <v:line id="Line 413" o:spid="_x0000_s1101" style="position:absolute;flip:x y;visibility:visible;mso-wrap-style:square" from="1137,16149" to="4872,16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"/>
              <v:line id="Line 414" o:spid="_x0000_s1102" style="position:absolute;flip:x;visibility:visible;mso-wrap-style:square" from="1143,15499" to="4863,15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"/>
              <v:line id="Line 415" o:spid="_x0000_s1103" style="position:absolute;flip:x y;visibility:visible;mso-wrap-style:square" from="1152,15125" to="11592,151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" strokeweight="2pt"/>
              <v:line id="Line 416" o:spid="_x0000_s1104" style="position:absolute;flip:x;visibility:visible;mso-wrap-style:square" from="1152,14852" to="4872,148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" strokeweight="2pt"/>
              <v:line id="Line 417" o:spid="_x0000_s1105" style="position:absolute;flip:x;visibility:visible;mso-wrap-style:square" from="1137,14585" to="4872,14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"/>
              <v:line id="Line 418" o:spid="_x0000_s1106" style="position:absolute;visibility:visible;mso-wrap-style:square" from="8768,15394" to="11607,153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Xr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OXzPhCMgVx8AAAD//wMAUEsBAi0AFAAGAAgAAAAhANvh9svuAAAAhQEAABMAAAAAAAAAAAAAAAAA&#10;AAAAAFtDb250ZW50X1R5cGVzXS54bWxQSwECLQAUAAYACAAAACEAWvQsW78AAAAVAQAACwAAAAAA&#10;AAAAAAAAAAAfAQAAX3JlbHMvLnJlbHNQSwECLQAUAAYACAAAACEAq7V66MAAAADcAAAADwAAAAAA&#10;AAAAAAAAAAAHAgAAZHJzL2Rvd25yZXYueG1sUEsFBgAAAAADAAMAtwAAAPQCAAAAAA==&#10;" strokeweight="2pt"/>
              <v:line id="Line 419" o:spid="_x0000_s1107" style="position:absolute;visibility:visible;mso-wrap-style:square" from="8768,15121" to="8805,16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" strokeweight="2pt"/>
              <v:line id="Line 420" o:spid="_x0000_s1108" style="position:absolute;visibility:visible;mso-wrap-style:square" from="8805,15706" to="11559,15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7xT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" strokeweight="2pt"/>
              <v:line id="Line 421" o:spid="_x0000_s1109" style="position:absolute;visibility:visible;mso-wrap-style:square" from="9825,15139" to="9825,157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SIk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" strokeweight="2pt"/>
              <v:line id="Line 422" o:spid="_x0000_s1110" style="position:absolute;visibility:visible;mso-wrap-style:square" from="10707,15154" to="10707,157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Ye/wwAAANwAAAAPAAAAZHJzL2Rvd25yZXYueG1sRI9Ba8JA&#10;FITvBf/D8gRvzcZI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BDGHv8MAAADcAAAADwAA&#10;AAAAAAAAAAAAAAAHAgAAZHJzL2Rvd25yZXYueG1sUEsFBgAAAAADAAMAtwAAAPcCAAAAAA==&#10;" strokeweight="2pt"/>
              <v:line id="Line 423" o:spid="_x0000_s1111" style="position:absolute;flip:y;visibility:visible;mso-wrap-style:square" from="11592,369" to="11592,164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" strokeweight="2pt"/>
              <v:line id="Line 424" o:spid="_x0000_s1112" style="position:absolute;flip:x;visibility:visible;mso-wrap-style:square" from="1117,369" to="11609,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" strokeweight="2pt"/>
              <v:line id="Line 425" o:spid="_x0000_s1113" style="position:absolute;visibility:visible;mso-wrap-style:square" from="1137,369" to="1152,16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S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RMF0gMAAAADcAAAADwAAAAAA&#10;AAAAAAAAAAAHAgAAZHJzL2Rvd25yZXYueG1sUEsFBgAAAAADAAMAtwAAAPQCAAAAAA==&#10;" strokeweight="2pt"/>
              <v:rect id="Rectangle 457" o:spid="_x0000_s1114" style="position:absolute;left:2099;top:16116;width:1260;height: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" filled="f" stroked="f">
                <v:textbox inset="1pt,0,1pt,0">
                  <w:txbxContent>
                    <w:p w14:paraId="102AFC50" w14:textId="77777777" w:rsidR="008168EE" w:rsidRDefault="008168EE">
                      <w:pPr>
                        <w:rPr>
                          <w:rFonts w:ascii="ISOCPEUR" w:hAnsi="ISOCPEUR"/>
                          <w:i/>
                          <w:sz w:val="16"/>
                        </w:rPr>
                      </w:pPr>
                    </w:p>
                  </w:txbxContent>
                </v:textbox>
              </v:rect>
              <v:rect id="Rectangle 458" o:spid="_x0000_s1115" style="position:absolute;left:2133;top:15909;width:1395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" filled="f" stroked="f">
                <v:textbox inset="1pt,0,1pt,0">
                  <w:txbxContent>
                    <w:p w14:paraId="0EB1EF8F" w14:textId="0AC86061" w:rsidR="008168EE" w:rsidRDefault="008168EE">
                      <w:pPr>
                        <w:ind w:left="0" w:right="-195" w:firstLine="0"/>
                        <w:rPr>
                          <w:rFonts w:ascii="ISOCPEUR" w:hAnsi="ISOCPEUR"/>
                          <w:i/>
                          <w:sz w:val="16"/>
                        </w:rPr>
                      </w:pPr>
                      <w:r>
                        <w:rPr>
                          <w:rFonts w:ascii="GOST type A" w:hAnsi="GOST type A"/>
                          <w:i/>
                          <w:sz w:val="20"/>
                        </w:rPr>
                        <w:t>Лукьяненко О. В.</w:t>
                      </w:r>
                    </w:p>
                    <w:p w14:paraId="5B3FF865" w14:textId="77777777" w:rsidR="008168EE" w:rsidRDefault="008168EE">
                      <w:pPr>
                        <w:ind w:left="0" w:firstLine="0"/>
                      </w:pPr>
                    </w:p>
                  </w:txbxContent>
                </v:textbox>
              </v:rect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1D3A3F" w14:textId="77777777" w:rsidR="008168EE" w:rsidRDefault="008168EE">
    <w:pPr>
      <w:pStyle w:val="af"/>
      <w:tabs>
        <w:tab w:val="clear" w:pos="4677"/>
        <w:tab w:val="clear" w:pos="9355"/>
        <w:tab w:val="center" w:pos="4890"/>
      </w:tabs>
      <w:rPr>
        <w:b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3E749CE9" wp14:editId="1AB46240">
              <wp:simplePos x="0" y="0"/>
              <wp:positionH relativeFrom="column">
                <wp:posOffset>-367665</wp:posOffset>
              </wp:positionH>
              <wp:positionV relativeFrom="paragraph">
                <wp:posOffset>-290195</wp:posOffset>
              </wp:positionV>
              <wp:extent cx="6673850" cy="10241915"/>
              <wp:effectExtent l="0" t="0" r="12700" b="26035"/>
              <wp:wrapNone/>
              <wp:docPr id="106" name="Группа 1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3850" cy="10241915"/>
                        <a:chOff x="1100" y="359"/>
                        <a:chExt cx="10510" cy="16129"/>
                      </a:xfrm>
                    </wpg:grpSpPr>
                    <wps:wsp>
                      <wps:cNvPr id="107" name="Rectangle 428"/>
                      <wps:cNvSpPr>
                        <a:spLocks noChangeArrowheads="1"/>
                      </wps:cNvSpPr>
                      <wps:spPr bwMode="auto">
                        <a:xfrm>
                          <a:off x="4979" y="15874"/>
                          <a:ext cx="5461" cy="4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F973F13" w14:textId="2D899CCD" w:rsidR="008168EE" w:rsidRDefault="008168EE">
                            <w:pPr>
                              <w:pStyle w:val="af7"/>
                              <w:ind w:right="-113" w:firstLine="454"/>
                              <w:jc w:val="center"/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>ОКЭИ 09.02.07 9025</w:t>
                            </w: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>11 П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" name="Rectangle 429"/>
                      <wps:cNvSpPr>
                        <a:spLocks noChangeArrowheads="1"/>
                      </wps:cNvSpPr>
                      <wps:spPr bwMode="auto">
                        <a:xfrm>
                          <a:off x="1155" y="16226"/>
                          <a:ext cx="375" cy="2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FA00842" w14:textId="77777777" w:rsidR="008168EE" w:rsidRDefault="008168EE">
                            <w:pPr>
                              <w:pStyle w:val="af8"/>
                              <w:ind w:left="-284" w:right="-324" w:firstLine="0"/>
                            </w:pPr>
                            <w:r>
                              <w:rPr>
                                <w:rFonts w:ascii="GOST type A" w:hAnsi="GOST type A"/>
                                <w:lang w:val="uk-UA"/>
                              </w:rPr>
                              <w:t>Изм</w:t>
                            </w:r>
                            <w:r>
                              <w:rPr>
                                <w:lang w:val="uk-U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10" name="Rectangle 430"/>
                      <wps:cNvSpPr>
                        <a:spLocks noChangeArrowheads="1"/>
                      </wps:cNvSpPr>
                      <wps:spPr bwMode="auto">
                        <a:xfrm>
                          <a:off x="1601" y="16262"/>
                          <a:ext cx="463" cy="1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83B6FF2" w14:textId="77777777" w:rsidR="008168EE" w:rsidRDefault="008168EE">
                            <w:pPr>
                              <w:pStyle w:val="af8"/>
                              <w:ind w:left="-284" w:right="-240" w:firstLine="1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  <w:lang w:val="uk-UA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18" name="Rectangle 431"/>
                      <wps:cNvSpPr>
                        <a:spLocks noChangeArrowheads="1"/>
                      </wps:cNvSpPr>
                      <wps:spPr bwMode="auto">
                        <a:xfrm>
                          <a:off x="2262" y="16274"/>
                          <a:ext cx="894" cy="1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CFB2429" w14:textId="77777777" w:rsidR="008168EE" w:rsidRDefault="008168EE">
                            <w:pPr>
                              <w:pStyle w:val="af8"/>
                              <w:ind w:left="0" w:firstLine="0"/>
                              <w:rPr>
                                <w:rFonts w:ascii="GOST type A" w:hAnsi="GOST type A"/>
                                <w:lang w:val="uk-UA"/>
                              </w:rPr>
                            </w:pPr>
                            <w:r>
                              <w:rPr>
                                <w:rFonts w:ascii="GOST type A" w:hAnsi="GOST type A"/>
                                <w:lang w:val="uk-UA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19" name="Rectangle 432"/>
                      <wps:cNvSpPr>
                        <a:spLocks noChangeArrowheads="1"/>
                      </wps:cNvSpPr>
                      <wps:spPr bwMode="auto">
                        <a:xfrm>
                          <a:off x="3450" y="16241"/>
                          <a:ext cx="731" cy="1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711044B" w14:textId="77777777" w:rsidR="008168EE" w:rsidRDefault="008168EE">
                            <w:pPr>
                              <w:pStyle w:val="af8"/>
                              <w:ind w:left="-851" w:right="-114" w:firstLine="851"/>
                              <w:rPr>
                                <w:rFonts w:ascii="GOST type A" w:hAnsi="GOST type A"/>
                                <w:lang w:val="uk-UA"/>
                              </w:rPr>
                            </w:pPr>
                            <w:r>
                              <w:rPr>
                                <w:rFonts w:ascii="GOST type A" w:hAnsi="GOST type A"/>
                                <w:lang w:val="uk-UA"/>
                              </w:rPr>
                              <w:t>Подп.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20" name="Rectangle 433"/>
                      <wps:cNvSpPr>
                        <a:spLocks noChangeArrowheads="1"/>
                      </wps:cNvSpPr>
                      <wps:spPr bwMode="auto">
                        <a:xfrm>
                          <a:off x="4367" y="16226"/>
                          <a:ext cx="434" cy="2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BBEDCDE" w14:textId="77777777" w:rsidR="008168EE" w:rsidRDefault="008168EE">
                            <w:pPr>
                              <w:pStyle w:val="af8"/>
                              <w:ind w:firstLine="425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  <w:lang w:val="uk-UA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21" name="Rectangle 434"/>
                      <wps:cNvSpPr>
                        <a:spLocks noChangeArrowheads="1"/>
                      </wps:cNvSpPr>
                      <wps:spPr bwMode="auto">
                        <a:xfrm>
                          <a:off x="11097" y="15714"/>
                          <a:ext cx="438" cy="2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717208A" w14:textId="77777777" w:rsidR="008168EE" w:rsidRDefault="008168EE">
                            <w:pPr>
                              <w:pStyle w:val="af8"/>
                              <w:ind w:firstLine="425"/>
                            </w:pPr>
                            <w:r>
                              <w:t>Лист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22" name="Line 435"/>
                      <wps:cNvCnPr>
                        <a:cxnSpLocks noChangeShapeType="1"/>
                      </wps:cNvCnPr>
                      <wps:spPr bwMode="auto">
                        <a:xfrm flipH="1">
                          <a:off x="1100" y="16474"/>
                          <a:ext cx="10507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75" name="Line 436"/>
                      <wps:cNvCnPr>
                        <a:cxnSpLocks noChangeShapeType="1"/>
                      </wps:cNvCnPr>
                      <wps:spPr bwMode="auto">
                        <a:xfrm>
                          <a:off x="1140" y="15638"/>
                          <a:ext cx="1047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76" name="Line 437"/>
                      <wps:cNvCnPr>
                        <a:cxnSpLocks noChangeShapeType="1"/>
                      </wps:cNvCnPr>
                      <wps:spPr bwMode="auto">
                        <a:xfrm>
                          <a:off x="11070" y="15968"/>
                          <a:ext cx="51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77" name="Line 438"/>
                      <wps:cNvCnPr>
                        <a:cxnSpLocks noChangeShapeType="1"/>
                      </wps:cNvCnPr>
                      <wps:spPr bwMode="auto">
                        <a:xfrm flipV="1">
                          <a:off x="11595" y="359"/>
                          <a:ext cx="0" cy="1612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78" name="Line 439"/>
                      <wps:cNvCnPr>
                        <a:cxnSpLocks noChangeShapeType="1"/>
                      </wps:cNvCnPr>
                      <wps:spPr bwMode="auto">
                        <a:xfrm>
                          <a:off x="11070" y="15638"/>
                          <a:ext cx="0" cy="83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79" name="Line 440"/>
                      <wps:cNvCnPr>
                        <a:cxnSpLocks noChangeShapeType="1"/>
                      </wps:cNvCnPr>
                      <wps:spPr bwMode="auto">
                        <a:xfrm flipH="1">
                          <a:off x="1125" y="15923"/>
                          <a:ext cx="373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80" name="Line 441"/>
                      <wps:cNvCnPr>
                        <a:cxnSpLocks noChangeShapeType="1"/>
                      </wps:cNvCnPr>
                      <wps:spPr bwMode="auto">
                        <a:xfrm flipH="1">
                          <a:off x="1140" y="16199"/>
                          <a:ext cx="3705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81" name="Line 442"/>
                      <wps:cNvCnPr>
                        <a:cxnSpLocks noChangeShapeType="1"/>
                      </wps:cNvCnPr>
                      <wps:spPr bwMode="auto">
                        <a:xfrm>
                          <a:off x="4860" y="15638"/>
                          <a:ext cx="0" cy="83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82" name="Line 443"/>
                      <wps:cNvCnPr>
                        <a:cxnSpLocks noChangeShapeType="1"/>
                      </wps:cNvCnPr>
                      <wps:spPr bwMode="auto">
                        <a:xfrm>
                          <a:off x="4290" y="15638"/>
                          <a:ext cx="0" cy="82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83" name="Line 444"/>
                      <wps:cNvCnPr>
                        <a:cxnSpLocks noChangeShapeType="1"/>
                      </wps:cNvCnPr>
                      <wps:spPr bwMode="auto">
                        <a:xfrm>
                          <a:off x="3420" y="15638"/>
                          <a:ext cx="0" cy="83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90" name="Line 445"/>
                      <wps:cNvCnPr>
                        <a:cxnSpLocks noChangeShapeType="1"/>
                      </wps:cNvCnPr>
                      <wps:spPr bwMode="auto">
                        <a:xfrm>
                          <a:off x="2130" y="15638"/>
                          <a:ext cx="0" cy="84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91" name="Line 446"/>
                      <wps:cNvCnPr>
                        <a:cxnSpLocks noChangeShapeType="1"/>
                      </wps:cNvCnPr>
                      <wps:spPr bwMode="auto">
                        <a:xfrm>
                          <a:off x="1530" y="15638"/>
                          <a:ext cx="0" cy="84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92" name="Line 447"/>
                      <wps:cNvCnPr>
                        <a:cxnSpLocks noChangeShapeType="1"/>
                      </wps:cNvCnPr>
                      <wps:spPr bwMode="auto">
                        <a:xfrm flipV="1">
                          <a:off x="1125" y="359"/>
                          <a:ext cx="0" cy="161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93" name="Line 448"/>
                      <wps:cNvCnPr>
                        <a:cxnSpLocks noChangeShapeType="1"/>
                      </wps:cNvCnPr>
                      <wps:spPr bwMode="auto">
                        <a:xfrm flipH="1">
                          <a:off x="1110" y="359"/>
                          <a:ext cx="105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E749CE9" id="Группа 106" o:spid="_x0000_s1118" style="position:absolute;left:0;text-align:left;margin-left:-28.95pt;margin-top:-22.85pt;width:525.5pt;height:806.45pt;z-index:251665408" coordorigin="1100,359" coordsize="10510,16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">
              <v:rect id="Rectangle 428" o:spid="_x0000_s1119" style="position:absolute;left:4979;top:15874;width:5461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" filled="f" stroked="f">
                <v:textbox inset="1pt,1pt,1pt,1pt">
                  <w:txbxContent>
                    <w:p w14:paraId="5F973F13" w14:textId="2D899CCD" w:rsidR="008168EE" w:rsidRDefault="008168EE">
                      <w:pPr>
                        <w:pStyle w:val="af7"/>
                        <w:ind w:right="-113" w:firstLine="454"/>
                        <w:jc w:val="center"/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</w:pP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>ОКЭИ 09.02.07 9025</w:t>
                      </w: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>11 П</w:t>
                      </w:r>
                    </w:p>
                  </w:txbxContent>
                </v:textbox>
              </v:rect>
              <v:rect id="Rectangle 429" o:spid="_x0000_s1120" style="position:absolute;left:1155;top:16226;width:375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<v:textbox inset="0,0,0,0">
                  <w:txbxContent>
                    <w:p w14:paraId="7FA00842" w14:textId="77777777" w:rsidR="008168EE" w:rsidRDefault="008168EE">
                      <w:pPr>
                        <w:pStyle w:val="af8"/>
                        <w:ind w:left="-284" w:right="-324" w:firstLine="0"/>
                      </w:pPr>
                      <w:r>
                        <w:rPr>
                          <w:rFonts w:ascii="GOST type A" w:hAnsi="GOST type A"/>
                          <w:lang w:val="uk-UA"/>
                        </w:rPr>
                        <w:t>Изм</w:t>
                      </w:r>
                      <w:r>
                        <w:rPr>
                          <w:lang w:val="uk-UA"/>
                        </w:rPr>
                        <w:t>.</w:t>
                      </w:r>
                    </w:p>
                  </w:txbxContent>
                </v:textbox>
              </v:rect>
              <v:rect id="Rectangle 430" o:spid="_x0000_s1121" style="position:absolute;left:1601;top:16262;width:463;height: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<v:textbox inset="0,0,0,0">
                  <w:txbxContent>
                    <w:p w14:paraId="283B6FF2" w14:textId="77777777" w:rsidR="008168EE" w:rsidRDefault="008168EE">
                      <w:pPr>
                        <w:pStyle w:val="af8"/>
                        <w:ind w:left="-284" w:right="-240" w:firstLine="1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  <w:lang w:val="uk-UA"/>
                        </w:rPr>
                        <w:t>Лист</w:t>
                      </w:r>
                    </w:p>
                  </w:txbxContent>
                </v:textbox>
              </v:rect>
              <v:rect id="Rectangle 431" o:spid="_x0000_s1122" style="position:absolute;left:2262;top:16274;width:894;height: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<v:textbox inset="0,0,0,0">
                  <w:txbxContent>
                    <w:p w14:paraId="0CFB2429" w14:textId="77777777" w:rsidR="008168EE" w:rsidRDefault="008168EE">
                      <w:pPr>
                        <w:pStyle w:val="af8"/>
                        <w:ind w:left="0" w:firstLine="0"/>
                        <w:rPr>
                          <w:rFonts w:ascii="GOST type A" w:hAnsi="GOST type A"/>
                          <w:lang w:val="uk-UA"/>
                        </w:rPr>
                      </w:pPr>
                      <w:r>
                        <w:rPr>
                          <w:rFonts w:ascii="GOST type A" w:hAnsi="GOST type A"/>
                          <w:lang w:val="uk-UA"/>
                        </w:rPr>
                        <w:t>№ докум.</w:t>
                      </w:r>
                    </w:p>
                  </w:txbxContent>
                </v:textbox>
              </v:rect>
              <v:rect id="Rectangle 432" o:spid="_x0000_s1123" style="position:absolute;left:3450;top:16241;width:731;height: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<v:textbox inset="0,0,0,0">
                  <w:txbxContent>
                    <w:p w14:paraId="3711044B" w14:textId="77777777" w:rsidR="008168EE" w:rsidRDefault="008168EE">
                      <w:pPr>
                        <w:pStyle w:val="af8"/>
                        <w:ind w:left="-851" w:right="-114" w:firstLine="851"/>
                        <w:rPr>
                          <w:rFonts w:ascii="GOST type A" w:hAnsi="GOST type A"/>
                          <w:lang w:val="uk-UA"/>
                        </w:rPr>
                      </w:pPr>
                      <w:r>
                        <w:rPr>
                          <w:rFonts w:ascii="GOST type A" w:hAnsi="GOST type A"/>
                          <w:lang w:val="uk-UA"/>
                        </w:rPr>
                        <w:t>Подп.</w:t>
                      </w:r>
                    </w:p>
                  </w:txbxContent>
                </v:textbox>
              </v:rect>
              <v:rect id="Rectangle 433" o:spid="_x0000_s1124" style="position:absolute;left:4367;top:16226;width:434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<v:textbox inset="0,0,0,0">
                  <w:txbxContent>
                    <w:p w14:paraId="4BBEDCDE" w14:textId="77777777" w:rsidR="008168EE" w:rsidRDefault="008168EE">
                      <w:pPr>
                        <w:pStyle w:val="af8"/>
                        <w:ind w:firstLine="425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  <w:lang w:val="uk-UA"/>
                        </w:rPr>
                        <w:t>Дата</w:t>
                      </w:r>
                    </w:p>
                  </w:txbxContent>
                </v:textbox>
              </v:rect>
              <v:rect id="Rectangle 434" o:spid="_x0000_s1125" style="position:absolute;left:11097;top:15714;width:438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<v:textbox inset="0,0,0,0">
                  <w:txbxContent>
                    <w:p w14:paraId="5717208A" w14:textId="77777777" w:rsidR="008168EE" w:rsidRDefault="008168EE">
                      <w:pPr>
                        <w:pStyle w:val="af8"/>
                        <w:ind w:firstLine="425"/>
                      </w:pPr>
                      <w:r>
                        <w:t>Лист</w:t>
                      </w:r>
                    </w:p>
                  </w:txbxContent>
                </v:textbox>
              </v:rect>
              <v:line id="Line 435" o:spid="_x0000_s1126" style="position:absolute;flip:x;visibility:visible;mso-wrap-style:square" from="1100,16474" to="11607,16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" strokeweight="2pt"/>
              <v:line id="Line 436" o:spid="_x0000_s1127" style="position:absolute;visibility:visible;mso-wrap-style:square" from="1140,15638" to="11610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" strokeweight="2pt"/>
              <v:line id="Line 437" o:spid="_x0000_s1128" style="position:absolute;visibility:visible;mso-wrap-style:square" from="11070,15968" to="11580,15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<v:line id="Line 438" o:spid="_x0000_s1129" style="position:absolute;flip:y;visibility:visible;mso-wrap-style:square" from="11595,359" to="11595,16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" strokeweight="2pt"/>
              <v:line id="Line 439" o:spid="_x0000_s1130" style="position:absolute;visibility:visible;mso-wrap-style:square" from="11070,15638" to="11070,16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" strokeweight="2pt"/>
              <v:line id="Line 440" o:spid="_x0000_s1131" style="position:absolute;flip:x;visibility:visible;mso-wrap-style:square" from="1125,15923" to="4860,159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"/>
              <v:line id="Line 441" o:spid="_x0000_s1132" style="position:absolute;flip:x;visibility:visible;mso-wrap-style:square" from="1140,16199" to="4845,16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" strokeweight="2pt"/>
              <v:line id="Line 442" o:spid="_x0000_s1133" style="position:absolute;visibility:visible;mso-wrap-style:square" from="4860,15638" to="4860,16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Oz0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EXzPhCMgVx8AAAD//wMAUEsBAi0AFAAGAAgAAAAhANvh9svuAAAAhQEAABMAAAAAAAAAAAAAAAAA&#10;AAAAAFtDb250ZW50X1R5cGVzXS54bWxQSwECLQAUAAYACAAAACEAWvQsW78AAAAVAQAACwAAAAAA&#10;AAAAAAAAAAAfAQAAX3JlbHMvLnJlbHNQSwECLQAUAAYACAAAACEAyyjs9MAAAADcAAAADwAAAAAA&#10;AAAAAAAAAAAHAgAAZHJzL2Rvd25yZXYueG1sUEsFBgAAAAADAAMAtwAAAPQCAAAAAA==&#10;" strokeweight="2pt"/>
              <v:line id="Line 443" o:spid="_x0000_s1134" style="position:absolute;visibility:visible;mso-wrap-style:square" from="4290,15638" to="4290,16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nKD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MXzPhCMgVx8AAAD//wMAUEsBAi0AFAAGAAgAAAAhANvh9svuAAAAhQEAABMAAAAAAAAAAAAAAAAA&#10;AAAAAFtDb250ZW50X1R5cGVzXS54bWxQSwECLQAUAAYACAAAACEAWvQsW78AAAAVAQAACwAAAAAA&#10;AAAAAAAAAAAfAQAAX3JlbHMvLnJlbHNQSwECLQAUAAYACAAAACEAO/pyg8AAAADcAAAADwAAAAAA&#10;AAAAAAAAAAAHAgAAZHJzL2Rvd25yZXYueG1sUEsFBgAAAAADAAMAtwAAAPQCAAAAAA==&#10;" strokeweight="2pt"/>
              <v:line id="Line 444" o:spid="_x0000_s1135" style="position:absolute;visibility:visible;mso-wrap-style:square" from="3420,15638" to="3420,16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tcY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CXzPhCMgVx8AAAD//wMAUEsBAi0AFAAGAAgAAAAhANvh9svuAAAAhQEAABMAAAAAAAAAAAAAAAAA&#10;AAAAAFtDb250ZW50X1R5cGVzXS54bWxQSwECLQAUAAYACAAAACEAWvQsW78AAAAVAQAACwAAAAAA&#10;AAAAAAAAAAAfAQAAX3JlbHMvLnJlbHNQSwECLQAUAAYACAAAACEAVLbXGMAAAADcAAAADwAAAAAA&#10;AAAAAAAAAAAHAgAAZHJzL2Rvd25yZXYueG1sUEsFBgAAAAADAAMAtwAAAPQCAAAAAA==&#10;" strokeweight="2pt"/>
              <v:line id="Line 445" o:spid="_x0000_s1136" style="position:absolute;visibility:visible;mso-wrap-style:square" from="2130,15638" to="2130,16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<v:line id="Line 446" o:spid="_x0000_s1137" style="position:absolute;visibility:visible;mso-wrap-style:square" from="1530,15638" to="1530,16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Xop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l6Cq8z4QjI3T8AAAD//wMAUEsBAi0AFAAGAAgAAAAhANvh9svuAAAAhQEAABMAAAAAAAAAAAAA&#10;AAAAAAAAAFtDb250ZW50X1R5cGVzXS54bWxQSwECLQAUAAYACAAAACEAWvQsW78AAAAVAQAACwAA&#10;AAAAAAAAAAAAAAAfAQAAX3JlbHMvLnJlbHNQSwECLQAUAAYACAAAACEATvF6KcMAAADcAAAADwAA&#10;AAAAAAAAAAAAAAAHAgAAZHJzL2Rvd25yZXYueG1sUEsFBgAAAAADAAMAtwAAAPcCAAAAAA==&#10;" strokeweight="2pt"/>
              <v:line id="Line 447" o:spid="_x0000_s1138" style="position:absolute;flip:y;visibility:visible;mso-wrap-style:square" from="1125,359" to="1125,16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" strokeweight="2pt"/>
              <v:line id="Line 448" o:spid="_x0000_s1139" style="position:absolute;flip:x;visibility:visible;mso-wrap-style:square" from="1110,359" to="11610,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" strokeweight="2pt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ADBB2ED" w14:textId="77777777" w:rsidR="008168EE" w:rsidRDefault="008168EE">
    <w:pPr>
      <w:pStyle w:val="af"/>
      <w:tabs>
        <w:tab w:val="clear" w:pos="4677"/>
        <w:tab w:val="clear" w:pos="9355"/>
        <w:tab w:val="center" w:pos="4890"/>
      </w:tabs>
      <w:rPr>
        <w:b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B6A26A5B"/>
    <w:multiLevelType w:val="singleLevel"/>
    <w:tmpl w:val="B6A26A5B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 w15:restartNumberingAfterBreak="0">
    <w:nsid w:val="003802BD"/>
    <w:multiLevelType w:val="hybridMultilevel"/>
    <w:tmpl w:val="309E831E"/>
    <w:lvl w:ilvl="0" w:tplc="CD7808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E73BD7"/>
    <w:multiLevelType w:val="multilevel"/>
    <w:tmpl w:val="4D22844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076E8D"/>
    <w:multiLevelType w:val="multilevel"/>
    <w:tmpl w:val="9ECC9C3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9A74DC"/>
    <w:multiLevelType w:val="multilevel"/>
    <w:tmpl w:val="2C15A5FB"/>
    <w:lvl w:ilvl="0">
      <w:start w:val="1"/>
      <w:numFmt w:val="decimal"/>
      <w:lvlText w:val="%1 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5" w15:restartNumberingAfterBreak="0">
    <w:nsid w:val="0FA972D9"/>
    <w:multiLevelType w:val="multilevel"/>
    <w:tmpl w:val="808013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2BD6238"/>
    <w:multiLevelType w:val="multilevel"/>
    <w:tmpl w:val="2C15A5FB"/>
    <w:lvl w:ilvl="0">
      <w:start w:val="1"/>
      <w:numFmt w:val="decimal"/>
      <w:lvlText w:val="%1 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7" w15:restartNumberingAfterBreak="0">
    <w:nsid w:val="231B7B68"/>
    <w:multiLevelType w:val="hybridMultilevel"/>
    <w:tmpl w:val="56346904"/>
    <w:lvl w:ilvl="0" w:tplc="CD7808A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27744EE2"/>
    <w:multiLevelType w:val="hybridMultilevel"/>
    <w:tmpl w:val="CDE8EAEE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9" w15:restartNumberingAfterBreak="0">
    <w:nsid w:val="28674273"/>
    <w:multiLevelType w:val="multilevel"/>
    <w:tmpl w:val="28674273"/>
    <w:lvl w:ilvl="0">
      <w:start w:val="1"/>
      <w:numFmt w:val="bullet"/>
      <w:pStyle w:val="a"/>
      <w:lvlText w:val=""/>
      <w:lvlJc w:val="left"/>
      <w:pPr>
        <w:ind w:left="78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286F6B8B"/>
    <w:multiLevelType w:val="multilevel"/>
    <w:tmpl w:val="2C15A5FB"/>
    <w:lvl w:ilvl="0">
      <w:start w:val="1"/>
      <w:numFmt w:val="decimal"/>
      <w:lvlText w:val="%1 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1" w15:restartNumberingAfterBreak="0">
    <w:nsid w:val="28A45D30"/>
    <w:multiLevelType w:val="hybridMultilevel"/>
    <w:tmpl w:val="A6964DCA"/>
    <w:lvl w:ilvl="0" w:tplc="CD7808A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2AAE1390"/>
    <w:multiLevelType w:val="singleLevel"/>
    <w:tmpl w:val="2AAE1390"/>
    <w:lvl w:ilvl="0">
      <w:start w:val="1"/>
      <w:numFmt w:val="bullet"/>
      <w:lvlText w:val="̶"/>
      <w:lvlJc w:val="left"/>
      <w:pPr>
        <w:tabs>
          <w:tab w:val="left" w:pos="420"/>
        </w:tabs>
        <w:ind w:left="420" w:hanging="420"/>
      </w:pPr>
      <w:rPr>
        <w:rFonts w:ascii="Arial" w:hAnsi="Arial" w:cs="Arial" w:hint="default"/>
      </w:rPr>
    </w:lvl>
  </w:abstractNum>
  <w:abstractNum w:abstractNumId="13" w15:restartNumberingAfterBreak="0">
    <w:nsid w:val="2C15A5FB"/>
    <w:multiLevelType w:val="multilevel"/>
    <w:tmpl w:val="2C15A5FB"/>
    <w:lvl w:ilvl="0">
      <w:start w:val="1"/>
      <w:numFmt w:val="decimal"/>
      <w:lvlText w:val="%1 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4" w15:restartNumberingAfterBreak="0">
    <w:nsid w:val="3418320B"/>
    <w:multiLevelType w:val="multilevel"/>
    <w:tmpl w:val="2C15A5FB"/>
    <w:lvl w:ilvl="0">
      <w:start w:val="1"/>
      <w:numFmt w:val="decimal"/>
      <w:lvlText w:val="%1 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5" w15:restartNumberingAfterBreak="0">
    <w:nsid w:val="368258ED"/>
    <w:multiLevelType w:val="multilevel"/>
    <w:tmpl w:val="9252B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6F7573"/>
    <w:multiLevelType w:val="multilevel"/>
    <w:tmpl w:val="2C947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3345F6"/>
    <w:multiLevelType w:val="multilevel"/>
    <w:tmpl w:val="3F3345F6"/>
    <w:lvl w:ilvl="0">
      <w:start w:val="1"/>
      <w:numFmt w:val="decimal"/>
      <w:lvlText w:val="%1"/>
      <w:lvlJc w:val="left"/>
      <w:pPr>
        <w:ind w:left="4614" w:hanging="360"/>
      </w:pPr>
      <w:rPr>
        <w:rFonts w:hint="default"/>
      </w:rPr>
    </w:lvl>
    <w:lvl w:ilvl="1">
      <w:start w:val="1"/>
      <w:numFmt w:val="decimal"/>
      <w:pStyle w:val="1"/>
      <w:isLgl/>
      <w:lvlText w:val="%1.%2"/>
      <w:lvlJc w:val="left"/>
      <w:pPr>
        <w:ind w:left="4203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51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53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6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03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0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53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958" w:hanging="2160"/>
      </w:pPr>
      <w:rPr>
        <w:rFonts w:hint="default"/>
      </w:rPr>
    </w:lvl>
  </w:abstractNum>
  <w:abstractNum w:abstractNumId="18" w15:restartNumberingAfterBreak="0">
    <w:nsid w:val="42CF3B44"/>
    <w:multiLevelType w:val="hybridMultilevel"/>
    <w:tmpl w:val="BFB656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396008"/>
    <w:multiLevelType w:val="multilevel"/>
    <w:tmpl w:val="1B3E6E6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D4C341C"/>
    <w:multiLevelType w:val="multilevel"/>
    <w:tmpl w:val="4D4C341C"/>
    <w:lvl w:ilvl="0">
      <w:start w:val="3"/>
      <w:numFmt w:val="decimal"/>
      <w:lvlText w:val="%1 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 "/>
      <w:lvlJc w:val="left"/>
      <w:pPr>
        <w:tabs>
          <w:tab w:val="left" w:pos="850"/>
        </w:tabs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1508"/>
        </w:tabs>
        <w:ind w:left="15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2053"/>
        </w:tabs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2495"/>
        </w:tabs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3136"/>
        </w:tabs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3673"/>
        </w:tabs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4218"/>
        </w:tabs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4648"/>
        </w:tabs>
        <w:ind w:left="4648" w:hanging="1448"/>
      </w:pPr>
      <w:rPr>
        <w:rFonts w:hint="default"/>
      </w:rPr>
    </w:lvl>
  </w:abstractNum>
  <w:abstractNum w:abstractNumId="21" w15:restartNumberingAfterBreak="0">
    <w:nsid w:val="4DE04D79"/>
    <w:multiLevelType w:val="hybridMultilevel"/>
    <w:tmpl w:val="A15237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4AA348B"/>
    <w:multiLevelType w:val="multilevel"/>
    <w:tmpl w:val="54AA348B"/>
    <w:lvl w:ilvl="0">
      <w:start w:val="1"/>
      <w:numFmt w:val="bullet"/>
      <w:pStyle w:val="a0"/>
      <w:lvlText w:val=""/>
      <w:lvlJc w:val="left"/>
      <w:pPr>
        <w:ind w:left="1004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3" w15:restartNumberingAfterBreak="0">
    <w:nsid w:val="54F911C3"/>
    <w:multiLevelType w:val="hybridMultilevel"/>
    <w:tmpl w:val="58705968"/>
    <w:lvl w:ilvl="0" w:tplc="CD7808A2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4" w15:restartNumberingAfterBreak="0">
    <w:nsid w:val="55531EC0"/>
    <w:multiLevelType w:val="multilevel"/>
    <w:tmpl w:val="2C15A5FB"/>
    <w:lvl w:ilvl="0">
      <w:start w:val="1"/>
      <w:numFmt w:val="decimal"/>
      <w:lvlText w:val="%1 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25" w15:restartNumberingAfterBreak="0">
    <w:nsid w:val="5B6A327E"/>
    <w:multiLevelType w:val="hybridMultilevel"/>
    <w:tmpl w:val="70F2520E"/>
    <w:lvl w:ilvl="0" w:tplc="CD7808A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6" w15:restartNumberingAfterBreak="0">
    <w:nsid w:val="5C3E6D6D"/>
    <w:multiLevelType w:val="hybridMultilevel"/>
    <w:tmpl w:val="7BDAE99A"/>
    <w:lvl w:ilvl="0" w:tplc="0419000F">
      <w:start w:val="1"/>
      <w:numFmt w:val="decimal"/>
      <w:lvlText w:val="%1."/>
      <w:lvlJc w:val="left"/>
      <w:pPr>
        <w:ind w:left="862" w:hanging="360"/>
      </w:p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7" w15:restartNumberingAfterBreak="0">
    <w:nsid w:val="5D64C9B3"/>
    <w:multiLevelType w:val="multilevel"/>
    <w:tmpl w:val="5D64C9B3"/>
    <w:lvl w:ilvl="0">
      <w:start w:val="2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28" w15:restartNumberingAfterBreak="0">
    <w:nsid w:val="625B15EC"/>
    <w:multiLevelType w:val="multilevel"/>
    <w:tmpl w:val="CFB62D9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55C341F"/>
    <w:multiLevelType w:val="multilevel"/>
    <w:tmpl w:val="2C15A5FB"/>
    <w:lvl w:ilvl="0">
      <w:start w:val="1"/>
      <w:numFmt w:val="decimal"/>
      <w:lvlText w:val="%1 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30" w15:restartNumberingAfterBreak="0">
    <w:nsid w:val="6C582BE7"/>
    <w:multiLevelType w:val="multilevel"/>
    <w:tmpl w:val="D20C8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D0A6D1B"/>
    <w:multiLevelType w:val="hybridMultilevel"/>
    <w:tmpl w:val="D4460A60"/>
    <w:lvl w:ilvl="0" w:tplc="CD7808A2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2" w15:restartNumberingAfterBreak="0">
    <w:nsid w:val="6F3768D1"/>
    <w:multiLevelType w:val="multilevel"/>
    <w:tmpl w:val="A9A0E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003009D"/>
    <w:multiLevelType w:val="multilevel"/>
    <w:tmpl w:val="2C15A5FB"/>
    <w:lvl w:ilvl="0">
      <w:start w:val="1"/>
      <w:numFmt w:val="decimal"/>
      <w:lvlText w:val="%1 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34" w15:restartNumberingAfterBreak="0">
    <w:nsid w:val="76060D42"/>
    <w:multiLevelType w:val="hybridMultilevel"/>
    <w:tmpl w:val="B8D8DB9E"/>
    <w:lvl w:ilvl="0" w:tplc="CD7808A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5" w15:restartNumberingAfterBreak="0">
    <w:nsid w:val="760A3B08"/>
    <w:multiLevelType w:val="hybridMultilevel"/>
    <w:tmpl w:val="E7321244"/>
    <w:lvl w:ilvl="0" w:tplc="7D887110">
      <w:start w:val="1"/>
      <w:numFmt w:val="bullet"/>
      <w:lvlText w:val="­"/>
      <w:lvlJc w:val="left"/>
      <w:pPr>
        <w:ind w:left="720" w:hanging="360"/>
      </w:pPr>
      <w:rPr>
        <w:rFonts w:ascii="Agency FB" w:hAnsi="Agency FB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CB2DF6"/>
    <w:multiLevelType w:val="multilevel"/>
    <w:tmpl w:val="2C15A5FB"/>
    <w:lvl w:ilvl="0">
      <w:start w:val="1"/>
      <w:numFmt w:val="decimal"/>
      <w:lvlText w:val="%1 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37" w15:restartNumberingAfterBreak="0">
    <w:nsid w:val="7E6075DC"/>
    <w:multiLevelType w:val="hybridMultilevel"/>
    <w:tmpl w:val="B0F42A66"/>
    <w:lvl w:ilvl="0" w:tplc="CD7808A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7"/>
  </w:num>
  <w:num w:numId="3">
    <w:abstractNumId w:val="22"/>
  </w:num>
  <w:num w:numId="4">
    <w:abstractNumId w:val="12"/>
  </w:num>
  <w:num w:numId="5">
    <w:abstractNumId w:val="13"/>
  </w:num>
  <w:num w:numId="6">
    <w:abstractNumId w:val="27"/>
  </w:num>
  <w:num w:numId="7">
    <w:abstractNumId w:val="20"/>
  </w:num>
  <w:num w:numId="8">
    <w:abstractNumId w:val="0"/>
  </w:num>
  <w:num w:numId="9">
    <w:abstractNumId w:val="4"/>
  </w:num>
  <w:num w:numId="10">
    <w:abstractNumId w:val="6"/>
  </w:num>
  <w:num w:numId="11">
    <w:abstractNumId w:val="36"/>
  </w:num>
  <w:num w:numId="12">
    <w:abstractNumId w:val="10"/>
  </w:num>
  <w:num w:numId="13">
    <w:abstractNumId w:val="24"/>
  </w:num>
  <w:num w:numId="14">
    <w:abstractNumId w:val="14"/>
  </w:num>
  <w:num w:numId="15">
    <w:abstractNumId w:val="29"/>
  </w:num>
  <w:num w:numId="16">
    <w:abstractNumId w:val="33"/>
  </w:num>
  <w:num w:numId="1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7"/>
  </w:num>
  <w:num w:numId="20">
    <w:abstractNumId w:val="31"/>
  </w:num>
  <w:num w:numId="21">
    <w:abstractNumId w:val="34"/>
  </w:num>
  <w:num w:numId="22">
    <w:abstractNumId w:val="25"/>
  </w:num>
  <w:num w:numId="23">
    <w:abstractNumId w:val="26"/>
  </w:num>
  <w:num w:numId="24">
    <w:abstractNumId w:val="32"/>
  </w:num>
  <w:num w:numId="25">
    <w:abstractNumId w:val="16"/>
  </w:num>
  <w:num w:numId="26">
    <w:abstractNumId w:val="3"/>
  </w:num>
  <w:num w:numId="27">
    <w:abstractNumId w:val="28"/>
  </w:num>
  <w:num w:numId="28">
    <w:abstractNumId w:val="15"/>
  </w:num>
  <w:num w:numId="29">
    <w:abstractNumId w:val="2"/>
  </w:num>
  <w:num w:numId="30">
    <w:abstractNumId w:val="30"/>
  </w:num>
  <w:num w:numId="31">
    <w:abstractNumId w:val="19"/>
  </w:num>
  <w:num w:numId="32">
    <w:abstractNumId w:val="23"/>
  </w:num>
  <w:num w:numId="33">
    <w:abstractNumId w:val="5"/>
  </w:num>
  <w:num w:numId="34">
    <w:abstractNumId w:val="8"/>
  </w:num>
  <w:num w:numId="35">
    <w:abstractNumId w:val="7"/>
  </w:num>
  <w:num w:numId="36">
    <w:abstractNumId w:val="11"/>
  </w:num>
  <w:num w:numId="37">
    <w:abstractNumId w:val="18"/>
  </w:num>
  <w:num w:numId="38">
    <w:abstractNumId w:val="1"/>
  </w:num>
  <w:num w:numId="39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hideSpellingErrors/>
  <w:hideGrammaticalErrors/>
  <w:defaultTabStop w:val="708"/>
  <w:drawingGridHorizontalSpacing w:val="28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09EE"/>
    <w:rsid w:val="00004B46"/>
    <w:rsid w:val="00010574"/>
    <w:rsid w:val="0001378D"/>
    <w:rsid w:val="00015160"/>
    <w:rsid w:val="0001529F"/>
    <w:rsid w:val="000215FC"/>
    <w:rsid w:val="00023857"/>
    <w:rsid w:val="0002640F"/>
    <w:rsid w:val="0002658B"/>
    <w:rsid w:val="00030241"/>
    <w:rsid w:val="00034E97"/>
    <w:rsid w:val="00037107"/>
    <w:rsid w:val="00042A86"/>
    <w:rsid w:val="00050AEB"/>
    <w:rsid w:val="00062D0E"/>
    <w:rsid w:val="000642E1"/>
    <w:rsid w:val="00064852"/>
    <w:rsid w:val="00065397"/>
    <w:rsid w:val="00066BCE"/>
    <w:rsid w:val="000738FA"/>
    <w:rsid w:val="00077FE3"/>
    <w:rsid w:val="000808F1"/>
    <w:rsid w:val="00090C41"/>
    <w:rsid w:val="00090CD1"/>
    <w:rsid w:val="00096722"/>
    <w:rsid w:val="000A18CA"/>
    <w:rsid w:val="000A58D1"/>
    <w:rsid w:val="000A7761"/>
    <w:rsid w:val="000B63DF"/>
    <w:rsid w:val="000B7957"/>
    <w:rsid w:val="000C0ED9"/>
    <w:rsid w:val="000C15E6"/>
    <w:rsid w:val="000C2ED9"/>
    <w:rsid w:val="000C3602"/>
    <w:rsid w:val="000D5D0C"/>
    <w:rsid w:val="000E44E2"/>
    <w:rsid w:val="000E68F0"/>
    <w:rsid w:val="000F0251"/>
    <w:rsid w:val="000F1184"/>
    <w:rsid w:val="000F1C2F"/>
    <w:rsid w:val="000F325A"/>
    <w:rsid w:val="000F3568"/>
    <w:rsid w:val="000F6BA4"/>
    <w:rsid w:val="00100EFF"/>
    <w:rsid w:val="001028F5"/>
    <w:rsid w:val="00102BE0"/>
    <w:rsid w:val="001046BC"/>
    <w:rsid w:val="00104980"/>
    <w:rsid w:val="00105796"/>
    <w:rsid w:val="00105F2B"/>
    <w:rsid w:val="001126A1"/>
    <w:rsid w:val="00114232"/>
    <w:rsid w:val="001147D7"/>
    <w:rsid w:val="00115841"/>
    <w:rsid w:val="00117316"/>
    <w:rsid w:val="00124189"/>
    <w:rsid w:val="0012655E"/>
    <w:rsid w:val="00126C39"/>
    <w:rsid w:val="00130701"/>
    <w:rsid w:val="00145D9A"/>
    <w:rsid w:val="0015015B"/>
    <w:rsid w:val="00153999"/>
    <w:rsid w:val="00154661"/>
    <w:rsid w:val="00155A89"/>
    <w:rsid w:val="001607CC"/>
    <w:rsid w:val="00160C1F"/>
    <w:rsid w:val="001721E2"/>
    <w:rsid w:val="00172EEE"/>
    <w:rsid w:val="00176C65"/>
    <w:rsid w:val="00183B1D"/>
    <w:rsid w:val="001844FE"/>
    <w:rsid w:val="00184DDD"/>
    <w:rsid w:val="00186AA3"/>
    <w:rsid w:val="001873F0"/>
    <w:rsid w:val="001877BE"/>
    <w:rsid w:val="001907B3"/>
    <w:rsid w:val="0019212F"/>
    <w:rsid w:val="001A2EAC"/>
    <w:rsid w:val="001A3403"/>
    <w:rsid w:val="001A44B4"/>
    <w:rsid w:val="001B0EBF"/>
    <w:rsid w:val="001B4064"/>
    <w:rsid w:val="001B4335"/>
    <w:rsid w:val="001B56F4"/>
    <w:rsid w:val="001B6125"/>
    <w:rsid w:val="001C0C9E"/>
    <w:rsid w:val="001D3613"/>
    <w:rsid w:val="001D5D3D"/>
    <w:rsid w:val="001D60F0"/>
    <w:rsid w:val="001E4BD5"/>
    <w:rsid w:val="001F09EE"/>
    <w:rsid w:val="0020176B"/>
    <w:rsid w:val="00202F0E"/>
    <w:rsid w:val="0020543A"/>
    <w:rsid w:val="002347B4"/>
    <w:rsid w:val="00236615"/>
    <w:rsid w:val="00237946"/>
    <w:rsid w:val="0024054D"/>
    <w:rsid w:val="00245F55"/>
    <w:rsid w:val="002475C2"/>
    <w:rsid w:val="00250AAB"/>
    <w:rsid w:val="0025259F"/>
    <w:rsid w:val="00254504"/>
    <w:rsid w:val="00255A18"/>
    <w:rsid w:val="00257C87"/>
    <w:rsid w:val="002606BA"/>
    <w:rsid w:val="00261A85"/>
    <w:rsid w:val="00261F4F"/>
    <w:rsid w:val="002627B6"/>
    <w:rsid w:val="002717EF"/>
    <w:rsid w:val="0027336A"/>
    <w:rsid w:val="00281DD0"/>
    <w:rsid w:val="002832EE"/>
    <w:rsid w:val="00285DBC"/>
    <w:rsid w:val="00287983"/>
    <w:rsid w:val="00290524"/>
    <w:rsid w:val="002909EC"/>
    <w:rsid w:val="002909F1"/>
    <w:rsid w:val="00293A1E"/>
    <w:rsid w:val="002A4AB7"/>
    <w:rsid w:val="002A4B09"/>
    <w:rsid w:val="002A585D"/>
    <w:rsid w:val="002A6173"/>
    <w:rsid w:val="002B36BF"/>
    <w:rsid w:val="002B37E9"/>
    <w:rsid w:val="002B6AEC"/>
    <w:rsid w:val="002C1F65"/>
    <w:rsid w:val="002C21B2"/>
    <w:rsid w:val="002C7338"/>
    <w:rsid w:val="002D7A0B"/>
    <w:rsid w:val="002E1142"/>
    <w:rsid w:val="002E38E0"/>
    <w:rsid w:val="002E3BEC"/>
    <w:rsid w:val="002E726C"/>
    <w:rsid w:val="002F369B"/>
    <w:rsid w:val="002F3795"/>
    <w:rsid w:val="002F6208"/>
    <w:rsid w:val="003064CE"/>
    <w:rsid w:val="00314545"/>
    <w:rsid w:val="00316EB8"/>
    <w:rsid w:val="00341145"/>
    <w:rsid w:val="00342DAB"/>
    <w:rsid w:val="003464FE"/>
    <w:rsid w:val="003534C0"/>
    <w:rsid w:val="003626D8"/>
    <w:rsid w:val="0037114F"/>
    <w:rsid w:val="00371AEC"/>
    <w:rsid w:val="00374AD2"/>
    <w:rsid w:val="00375E0E"/>
    <w:rsid w:val="00375FD9"/>
    <w:rsid w:val="00384A20"/>
    <w:rsid w:val="003924BD"/>
    <w:rsid w:val="003929E5"/>
    <w:rsid w:val="003976B1"/>
    <w:rsid w:val="00397B7E"/>
    <w:rsid w:val="003A1EE3"/>
    <w:rsid w:val="003A5806"/>
    <w:rsid w:val="003A6D91"/>
    <w:rsid w:val="003A6E05"/>
    <w:rsid w:val="003A7299"/>
    <w:rsid w:val="003B22BB"/>
    <w:rsid w:val="003B5331"/>
    <w:rsid w:val="003C11D4"/>
    <w:rsid w:val="003C1235"/>
    <w:rsid w:val="003C482A"/>
    <w:rsid w:val="003C604C"/>
    <w:rsid w:val="003C6896"/>
    <w:rsid w:val="003E4882"/>
    <w:rsid w:val="003F1350"/>
    <w:rsid w:val="003F4A52"/>
    <w:rsid w:val="003F5197"/>
    <w:rsid w:val="00403F9F"/>
    <w:rsid w:val="00405795"/>
    <w:rsid w:val="00410F92"/>
    <w:rsid w:val="00411208"/>
    <w:rsid w:val="004123EA"/>
    <w:rsid w:val="00414C64"/>
    <w:rsid w:val="00415CE2"/>
    <w:rsid w:val="00416154"/>
    <w:rsid w:val="00421510"/>
    <w:rsid w:val="004215D8"/>
    <w:rsid w:val="00424976"/>
    <w:rsid w:val="00430762"/>
    <w:rsid w:val="00435ED6"/>
    <w:rsid w:val="00437A2D"/>
    <w:rsid w:val="0044004E"/>
    <w:rsid w:val="00441D74"/>
    <w:rsid w:val="0044421E"/>
    <w:rsid w:val="004522CE"/>
    <w:rsid w:val="00461992"/>
    <w:rsid w:val="004661CA"/>
    <w:rsid w:val="004719E4"/>
    <w:rsid w:val="00472140"/>
    <w:rsid w:val="00480E64"/>
    <w:rsid w:val="00486E2D"/>
    <w:rsid w:val="004908AB"/>
    <w:rsid w:val="00496404"/>
    <w:rsid w:val="004A2D1A"/>
    <w:rsid w:val="004A445E"/>
    <w:rsid w:val="004A7627"/>
    <w:rsid w:val="004B0D55"/>
    <w:rsid w:val="004B1BD4"/>
    <w:rsid w:val="004B25B6"/>
    <w:rsid w:val="004B3076"/>
    <w:rsid w:val="004B69AD"/>
    <w:rsid w:val="004C01FF"/>
    <w:rsid w:val="004C3D14"/>
    <w:rsid w:val="004C64C9"/>
    <w:rsid w:val="004C707D"/>
    <w:rsid w:val="004C78A4"/>
    <w:rsid w:val="004D28FD"/>
    <w:rsid w:val="004D7028"/>
    <w:rsid w:val="004E2100"/>
    <w:rsid w:val="004E6E9A"/>
    <w:rsid w:val="004E7DCE"/>
    <w:rsid w:val="004F511E"/>
    <w:rsid w:val="004F6284"/>
    <w:rsid w:val="004F69F2"/>
    <w:rsid w:val="00500A2C"/>
    <w:rsid w:val="00504F08"/>
    <w:rsid w:val="00505A3C"/>
    <w:rsid w:val="00507CB1"/>
    <w:rsid w:val="0051307B"/>
    <w:rsid w:val="005143EC"/>
    <w:rsid w:val="0051756F"/>
    <w:rsid w:val="00533C5A"/>
    <w:rsid w:val="0053754A"/>
    <w:rsid w:val="00537A28"/>
    <w:rsid w:val="00543454"/>
    <w:rsid w:val="0054445E"/>
    <w:rsid w:val="00544647"/>
    <w:rsid w:val="005469D4"/>
    <w:rsid w:val="00546CF8"/>
    <w:rsid w:val="00554E22"/>
    <w:rsid w:val="0056073B"/>
    <w:rsid w:val="00560F0D"/>
    <w:rsid w:val="00562E7E"/>
    <w:rsid w:val="00565A7C"/>
    <w:rsid w:val="00567FB2"/>
    <w:rsid w:val="00572032"/>
    <w:rsid w:val="005722E5"/>
    <w:rsid w:val="00573984"/>
    <w:rsid w:val="005754BC"/>
    <w:rsid w:val="005756AF"/>
    <w:rsid w:val="00580E3A"/>
    <w:rsid w:val="00583328"/>
    <w:rsid w:val="00583FD9"/>
    <w:rsid w:val="005903D2"/>
    <w:rsid w:val="00590771"/>
    <w:rsid w:val="0059251F"/>
    <w:rsid w:val="00593A12"/>
    <w:rsid w:val="00593FAA"/>
    <w:rsid w:val="005974C7"/>
    <w:rsid w:val="005A41B4"/>
    <w:rsid w:val="005B6EBF"/>
    <w:rsid w:val="005B7208"/>
    <w:rsid w:val="005C083D"/>
    <w:rsid w:val="005C4543"/>
    <w:rsid w:val="005C785C"/>
    <w:rsid w:val="005D2F53"/>
    <w:rsid w:val="005D5548"/>
    <w:rsid w:val="005D5849"/>
    <w:rsid w:val="005E2580"/>
    <w:rsid w:val="005E3A2E"/>
    <w:rsid w:val="005E40A4"/>
    <w:rsid w:val="005F20B0"/>
    <w:rsid w:val="005F24FC"/>
    <w:rsid w:val="005F32BE"/>
    <w:rsid w:val="005F3D4F"/>
    <w:rsid w:val="005F7855"/>
    <w:rsid w:val="00600177"/>
    <w:rsid w:val="00603237"/>
    <w:rsid w:val="0061585A"/>
    <w:rsid w:val="006167DF"/>
    <w:rsid w:val="006224F4"/>
    <w:rsid w:val="0062531C"/>
    <w:rsid w:val="00633BF8"/>
    <w:rsid w:val="006372E3"/>
    <w:rsid w:val="00647688"/>
    <w:rsid w:val="00651E98"/>
    <w:rsid w:val="0065212A"/>
    <w:rsid w:val="006539A8"/>
    <w:rsid w:val="0066732C"/>
    <w:rsid w:val="0067043A"/>
    <w:rsid w:val="00670447"/>
    <w:rsid w:val="006704C3"/>
    <w:rsid w:val="00673A18"/>
    <w:rsid w:val="00677339"/>
    <w:rsid w:val="00683657"/>
    <w:rsid w:val="0069589C"/>
    <w:rsid w:val="006A246F"/>
    <w:rsid w:val="006A2AEA"/>
    <w:rsid w:val="006A4410"/>
    <w:rsid w:val="006A4E9B"/>
    <w:rsid w:val="006A6283"/>
    <w:rsid w:val="006A6AAA"/>
    <w:rsid w:val="006A7B2F"/>
    <w:rsid w:val="006B32B7"/>
    <w:rsid w:val="006B69A4"/>
    <w:rsid w:val="006B6DC2"/>
    <w:rsid w:val="006B7338"/>
    <w:rsid w:val="006C07A9"/>
    <w:rsid w:val="006C4B38"/>
    <w:rsid w:val="006D56B3"/>
    <w:rsid w:val="006E13B0"/>
    <w:rsid w:val="006E59BF"/>
    <w:rsid w:val="006E61F1"/>
    <w:rsid w:val="006F11D1"/>
    <w:rsid w:val="006F2DAF"/>
    <w:rsid w:val="006F6DC6"/>
    <w:rsid w:val="00700C7D"/>
    <w:rsid w:val="0070309A"/>
    <w:rsid w:val="007048D6"/>
    <w:rsid w:val="0071244C"/>
    <w:rsid w:val="0071767C"/>
    <w:rsid w:val="0072250F"/>
    <w:rsid w:val="00723FEE"/>
    <w:rsid w:val="00724F81"/>
    <w:rsid w:val="007255F6"/>
    <w:rsid w:val="00732C42"/>
    <w:rsid w:val="00734E03"/>
    <w:rsid w:val="007356D4"/>
    <w:rsid w:val="0073711E"/>
    <w:rsid w:val="00743413"/>
    <w:rsid w:val="007466A1"/>
    <w:rsid w:val="00746D81"/>
    <w:rsid w:val="0075030D"/>
    <w:rsid w:val="00752692"/>
    <w:rsid w:val="0075706E"/>
    <w:rsid w:val="007616CA"/>
    <w:rsid w:val="00765633"/>
    <w:rsid w:val="00765BC5"/>
    <w:rsid w:val="00773A81"/>
    <w:rsid w:val="0077577A"/>
    <w:rsid w:val="00781296"/>
    <w:rsid w:val="00783607"/>
    <w:rsid w:val="00784489"/>
    <w:rsid w:val="00794897"/>
    <w:rsid w:val="007A2C75"/>
    <w:rsid w:val="007A7301"/>
    <w:rsid w:val="007B0B77"/>
    <w:rsid w:val="007B0C8F"/>
    <w:rsid w:val="007B1C88"/>
    <w:rsid w:val="007B2FE8"/>
    <w:rsid w:val="007B47D2"/>
    <w:rsid w:val="007B5A96"/>
    <w:rsid w:val="007B6147"/>
    <w:rsid w:val="007C1237"/>
    <w:rsid w:val="007C14F5"/>
    <w:rsid w:val="007C37F6"/>
    <w:rsid w:val="007D1147"/>
    <w:rsid w:val="007D1A5D"/>
    <w:rsid w:val="007D395C"/>
    <w:rsid w:val="007D54B4"/>
    <w:rsid w:val="007D720F"/>
    <w:rsid w:val="007E2268"/>
    <w:rsid w:val="007E2CDA"/>
    <w:rsid w:val="007E3643"/>
    <w:rsid w:val="007E4B65"/>
    <w:rsid w:val="007E6A50"/>
    <w:rsid w:val="007F0FB6"/>
    <w:rsid w:val="007F1419"/>
    <w:rsid w:val="007F2C1C"/>
    <w:rsid w:val="00806B69"/>
    <w:rsid w:val="00810DDB"/>
    <w:rsid w:val="00811569"/>
    <w:rsid w:val="00813D2D"/>
    <w:rsid w:val="008168EE"/>
    <w:rsid w:val="00820DCD"/>
    <w:rsid w:val="00823BA4"/>
    <w:rsid w:val="00823D0B"/>
    <w:rsid w:val="00823EB5"/>
    <w:rsid w:val="008245DE"/>
    <w:rsid w:val="00826572"/>
    <w:rsid w:val="008360D7"/>
    <w:rsid w:val="00847286"/>
    <w:rsid w:val="0085189C"/>
    <w:rsid w:val="00857B27"/>
    <w:rsid w:val="00863451"/>
    <w:rsid w:val="0086350F"/>
    <w:rsid w:val="00864DEA"/>
    <w:rsid w:val="008664B4"/>
    <w:rsid w:val="008731A1"/>
    <w:rsid w:val="00877A80"/>
    <w:rsid w:val="00881E09"/>
    <w:rsid w:val="00884E94"/>
    <w:rsid w:val="008908FB"/>
    <w:rsid w:val="00893086"/>
    <w:rsid w:val="00895D66"/>
    <w:rsid w:val="008A0702"/>
    <w:rsid w:val="008A1522"/>
    <w:rsid w:val="008A2E5F"/>
    <w:rsid w:val="008A414E"/>
    <w:rsid w:val="008A5C96"/>
    <w:rsid w:val="008A798E"/>
    <w:rsid w:val="008B1C7C"/>
    <w:rsid w:val="008B48C9"/>
    <w:rsid w:val="008C183D"/>
    <w:rsid w:val="008C6D08"/>
    <w:rsid w:val="008D2F32"/>
    <w:rsid w:val="008D6529"/>
    <w:rsid w:val="008E1196"/>
    <w:rsid w:val="008E3D41"/>
    <w:rsid w:val="008E4510"/>
    <w:rsid w:val="008E45F5"/>
    <w:rsid w:val="008E470D"/>
    <w:rsid w:val="008E7D9B"/>
    <w:rsid w:val="008E7FB2"/>
    <w:rsid w:val="008F3BA3"/>
    <w:rsid w:val="008F5183"/>
    <w:rsid w:val="008F78FC"/>
    <w:rsid w:val="0090147B"/>
    <w:rsid w:val="00902BDC"/>
    <w:rsid w:val="0090354B"/>
    <w:rsid w:val="00904CAA"/>
    <w:rsid w:val="00906F33"/>
    <w:rsid w:val="009103CF"/>
    <w:rsid w:val="00912AF4"/>
    <w:rsid w:val="00912D9C"/>
    <w:rsid w:val="00914F1C"/>
    <w:rsid w:val="00915C8E"/>
    <w:rsid w:val="00917CCD"/>
    <w:rsid w:val="00920AE1"/>
    <w:rsid w:val="00922A13"/>
    <w:rsid w:val="009255C0"/>
    <w:rsid w:val="009256BA"/>
    <w:rsid w:val="00925942"/>
    <w:rsid w:val="009267FB"/>
    <w:rsid w:val="00927E75"/>
    <w:rsid w:val="0093609F"/>
    <w:rsid w:val="009401AD"/>
    <w:rsid w:val="00940A8D"/>
    <w:rsid w:val="00941165"/>
    <w:rsid w:val="009464CF"/>
    <w:rsid w:val="009473DE"/>
    <w:rsid w:val="0095024E"/>
    <w:rsid w:val="00950B94"/>
    <w:rsid w:val="00952D1D"/>
    <w:rsid w:val="0095360C"/>
    <w:rsid w:val="00957BB5"/>
    <w:rsid w:val="00962843"/>
    <w:rsid w:val="00962A2A"/>
    <w:rsid w:val="009632D2"/>
    <w:rsid w:val="00982652"/>
    <w:rsid w:val="00982CFA"/>
    <w:rsid w:val="00984DAF"/>
    <w:rsid w:val="00990A98"/>
    <w:rsid w:val="00990BDF"/>
    <w:rsid w:val="00994FB9"/>
    <w:rsid w:val="009968D3"/>
    <w:rsid w:val="009A1C54"/>
    <w:rsid w:val="009A205E"/>
    <w:rsid w:val="009A7538"/>
    <w:rsid w:val="009B388F"/>
    <w:rsid w:val="009B482F"/>
    <w:rsid w:val="009C001B"/>
    <w:rsid w:val="009C23B8"/>
    <w:rsid w:val="009C5673"/>
    <w:rsid w:val="009D3578"/>
    <w:rsid w:val="009D7379"/>
    <w:rsid w:val="009E14B8"/>
    <w:rsid w:val="009E1A29"/>
    <w:rsid w:val="009E4281"/>
    <w:rsid w:val="009F358E"/>
    <w:rsid w:val="00A0525D"/>
    <w:rsid w:val="00A1313A"/>
    <w:rsid w:val="00A14147"/>
    <w:rsid w:val="00A15435"/>
    <w:rsid w:val="00A20B8E"/>
    <w:rsid w:val="00A22C4C"/>
    <w:rsid w:val="00A37D33"/>
    <w:rsid w:val="00A40122"/>
    <w:rsid w:val="00A41CE0"/>
    <w:rsid w:val="00A4211E"/>
    <w:rsid w:val="00A43AB0"/>
    <w:rsid w:val="00A46B4A"/>
    <w:rsid w:val="00A50065"/>
    <w:rsid w:val="00A570EF"/>
    <w:rsid w:val="00A628CF"/>
    <w:rsid w:val="00A673CF"/>
    <w:rsid w:val="00A751A8"/>
    <w:rsid w:val="00A768AF"/>
    <w:rsid w:val="00A8274A"/>
    <w:rsid w:val="00A866D6"/>
    <w:rsid w:val="00A878F1"/>
    <w:rsid w:val="00A92B36"/>
    <w:rsid w:val="00A95927"/>
    <w:rsid w:val="00AB60F9"/>
    <w:rsid w:val="00AB61DF"/>
    <w:rsid w:val="00AC0516"/>
    <w:rsid w:val="00AC155A"/>
    <w:rsid w:val="00AC168C"/>
    <w:rsid w:val="00AC5A7C"/>
    <w:rsid w:val="00AD03F5"/>
    <w:rsid w:val="00AD09CF"/>
    <w:rsid w:val="00AD1E9B"/>
    <w:rsid w:val="00AD3871"/>
    <w:rsid w:val="00AE2C7F"/>
    <w:rsid w:val="00AE2E53"/>
    <w:rsid w:val="00AF4938"/>
    <w:rsid w:val="00AF4A45"/>
    <w:rsid w:val="00B0182F"/>
    <w:rsid w:val="00B04E91"/>
    <w:rsid w:val="00B06842"/>
    <w:rsid w:val="00B079AD"/>
    <w:rsid w:val="00B10FA4"/>
    <w:rsid w:val="00B13058"/>
    <w:rsid w:val="00B24457"/>
    <w:rsid w:val="00B32CA9"/>
    <w:rsid w:val="00B37FBF"/>
    <w:rsid w:val="00B40A5E"/>
    <w:rsid w:val="00B46735"/>
    <w:rsid w:val="00B47711"/>
    <w:rsid w:val="00B52064"/>
    <w:rsid w:val="00B642EE"/>
    <w:rsid w:val="00B7272C"/>
    <w:rsid w:val="00B73CD9"/>
    <w:rsid w:val="00B73EA9"/>
    <w:rsid w:val="00B74117"/>
    <w:rsid w:val="00B7587D"/>
    <w:rsid w:val="00B8372A"/>
    <w:rsid w:val="00B860F6"/>
    <w:rsid w:val="00B872E2"/>
    <w:rsid w:val="00B906D6"/>
    <w:rsid w:val="00B934E8"/>
    <w:rsid w:val="00B96703"/>
    <w:rsid w:val="00B968CF"/>
    <w:rsid w:val="00BA3027"/>
    <w:rsid w:val="00BA4355"/>
    <w:rsid w:val="00BA4FD1"/>
    <w:rsid w:val="00BA51CE"/>
    <w:rsid w:val="00BA627A"/>
    <w:rsid w:val="00BB1F85"/>
    <w:rsid w:val="00BB6C5F"/>
    <w:rsid w:val="00BC41FC"/>
    <w:rsid w:val="00BC4A53"/>
    <w:rsid w:val="00BD1293"/>
    <w:rsid w:val="00BD2771"/>
    <w:rsid w:val="00BD52FF"/>
    <w:rsid w:val="00BD6AA2"/>
    <w:rsid w:val="00BD6ACD"/>
    <w:rsid w:val="00BF6283"/>
    <w:rsid w:val="00C03865"/>
    <w:rsid w:val="00C0588B"/>
    <w:rsid w:val="00C1067B"/>
    <w:rsid w:val="00C13F66"/>
    <w:rsid w:val="00C144E6"/>
    <w:rsid w:val="00C165FD"/>
    <w:rsid w:val="00C23808"/>
    <w:rsid w:val="00C243DD"/>
    <w:rsid w:val="00C319B5"/>
    <w:rsid w:val="00C403C8"/>
    <w:rsid w:val="00C50FEA"/>
    <w:rsid w:val="00C52F86"/>
    <w:rsid w:val="00C565EF"/>
    <w:rsid w:val="00C63864"/>
    <w:rsid w:val="00C67BD7"/>
    <w:rsid w:val="00C82EAC"/>
    <w:rsid w:val="00C9350D"/>
    <w:rsid w:val="00C94EC6"/>
    <w:rsid w:val="00C9612B"/>
    <w:rsid w:val="00CA1F5C"/>
    <w:rsid w:val="00CB0CCA"/>
    <w:rsid w:val="00CB499A"/>
    <w:rsid w:val="00CB4D9F"/>
    <w:rsid w:val="00CB4FF3"/>
    <w:rsid w:val="00CB5308"/>
    <w:rsid w:val="00CC4BF3"/>
    <w:rsid w:val="00CC6166"/>
    <w:rsid w:val="00CD1BB3"/>
    <w:rsid w:val="00CE3AE4"/>
    <w:rsid w:val="00CF326C"/>
    <w:rsid w:val="00CF33C6"/>
    <w:rsid w:val="00CF792C"/>
    <w:rsid w:val="00CF7E2B"/>
    <w:rsid w:val="00D01F47"/>
    <w:rsid w:val="00D0661D"/>
    <w:rsid w:val="00D0717D"/>
    <w:rsid w:val="00D07BB8"/>
    <w:rsid w:val="00D1080D"/>
    <w:rsid w:val="00D14E6E"/>
    <w:rsid w:val="00D15360"/>
    <w:rsid w:val="00D159AD"/>
    <w:rsid w:val="00D16403"/>
    <w:rsid w:val="00D1763D"/>
    <w:rsid w:val="00D238BB"/>
    <w:rsid w:val="00D26EA4"/>
    <w:rsid w:val="00D300E5"/>
    <w:rsid w:val="00D31393"/>
    <w:rsid w:val="00D328C1"/>
    <w:rsid w:val="00D35EEC"/>
    <w:rsid w:val="00D44AA9"/>
    <w:rsid w:val="00D5014E"/>
    <w:rsid w:val="00D55870"/>
    <w:rsid w:val="00D56AE8"/>
    <w:rsid w:val="00D577D0"/>
    <w:rsid w:val="00D65B18"/>
    <w:rsid w:val="00D74D2F"/>
    <w:rsid w:val="00D76874"/>
    <w:rsid w:val="00D77820"/>
    <w:rsid w:val="00D83701"/>
    <w:rsid w:val="00D860AD"/>
    <w:rsid w:val="00D920DC"/>
    <w:rsid w:val="00D967B7"/>
    <w:rsid w:val="00DA08EA"/>
    <w:rsid w:val="00DA14C1"/>
    <w:rsid w:val="00DA3158"/>
    <w:rsid w:val="00DA555F"/>
    <w:rsid w:val="00DB2CAF"/>
    <w:rsid w:val="00DB3372"/>
    <w:rsid w:val="00DC497C"/>
    <w:rsid w:val="00DD0ACF"/>
    <w:rsid w:val="00DD0B8D"/>
    <w:rsid w:val="00DD16CD"/>
    <w:rsid w:val="00DD3C0D"/>
    <w:rsid w:val="00DD4ECB"/>
    <w:rsid w:val="00DD7A00"/>
    <w:rsid w:val="00DE2147"/>
    <w:rsid w:val="00DE222B"/>
    <w:rsid w:val="00DE24E1"/>
    <w:rsid w:val="00DE413B"/>
    <w:rsid w:val="00DE4C5C"/>
    <w:rsid w:val="00DE56CC"/>
    <w:rsid w:val="00DF16E1"/>
    <w:rsid w:val="00DF177B"/>
    <w:rsid w:val="00DF36E0"/>
    <w:rsid w:val="00DF5361"/>
    <w:rsid w:val="00DF6459"/>
    <w:rsid w:val="00DF6CB4"/>
    <w:rsid w:val="00DF7D96"/>
    <w:rsid w:val="00E00016"/>
    <w:rsid w:val="00E009C2"/>
    <w:rsid w:val="00E01AEA"/>
    <w:rsid w:val="00E22716"/>
    <w:rsid w:val="00E235EC"/>
    <w:rsid w:val="00E30EC0"/>
    <w:rsid w:val="00E3156C"/>
    <w:rsid w:val="00E34F32"/>
    <w:rsid w:val="00E35506"/>
    <w:rsid w:val="00E373F3"/>
    <w:rsid w:val="00E41D77"/>
    <w:rsid w:val="00E44835"/>
    <w:rsid w:val="00E465D7"/>
    <w:rsid w:val="00E50AC1"/>
    <w:rsid w:val="00E515A8"/>
    <w:rsid w:val="00E52DC9"/>
    <w:rsid w:val="00E57CF8"/>
    <w:rsid w:val="00E608A2"/>
    <w:rsid w:val="00E62E65"/>
    <w:rsid w:val="00E63EF6"/>
    <w:rsid w:val="00E66F13"/>
    <w:rsid w:val="00E67E7F"/>
    <w:rsid w:val="00E70102"/>
    <w:rsid w:val="00E774EF"/>
    <w:rsid w:val="00E8178B"/>
    <w:rsid w:val="00E8197B"/>
    <w:rsid w:val="00E83C69"/>
    <w:rsid w:val="00E853ED"/>
    <w:rsid w:val="00E935E4"/>
    <w:rsid w:val="00EA0E65"/>
    <w:rsid w:val="00EA1E58"/>
    <w:rsid w:val="00EA38EF"/>
    <w:rsid w:val="00EA4231"/>
    <w:rsid w:val="00EA4A6D"/>
    <w:rsid w:val="00EB0E3A"/>
    <w:rsid w:val="00EB250A"/>
    <w:rsid w:val="00EB2729"/>
    <w:rsid w:val="00EB35FC"/>
    <w:rsid w:val="00EB727E"/>
    <w:rsid w:val="00EB7641"/>
    <w:rsid w:val="00ED0AD3"/>
    <w:rsid w:val="00ED5CAC"/>
    <w:rsid w:val="00ED7CCB"/>
    <w:rsid w:val="00EE0D0B"/>
    <w:rsid w:val="00EE2820"/>
    <w:rsid w:val="00EE460E"/>
    <w:rsid w:val="00EE47AC"/>
    <w:rsid w:val="00EE50AD"/>
    <w:rsid w:val="00EF3BB0"/>
    <w:rsid w:val="00F00EC0"/>
    <w:rsid w:val="00F00F54"/>
    <w:rsid w:val="00F0362A"/>
    <w:rsid w:val="00F049C3"/>
    <w:rsid w:val="00F078CC"/>
    <w:rsid w:val="00F11E4F"/>
    <w:rsid w:val="00F12F11"/>
    <w:rsid w:val="00F24479"/>
    <w:rsid w:val="00F268A3"/>
    <w:rsid w:val="00F277AF"/>
    <w:rsid w:val="00F31CEE"/>
    <w:rsid w:val="00F32A92"/>
    <w:rsid w:val="00F42E6C"/>
    <w:rsid w:val="00F53E67"/>
    <w:rsid w:val="00F6605F"/>
    <w:rsid w:val="00F663D2"/>
    <w:rsid w:val="00F720BB"/>
    <w:rsid w:val="00F8003D"/>
    <w:rsid w:val="00F818A6"/>
    <w:rsid w:val="00F82067"/>
    <w:rsid w:val="00F87897"/>
    <w:rsid w:val="00F939CC"/>
    <w:rsid w:val="00F93B4F"/>
    <w:rsid w:val="00F96C81"/>
    <w:rsid w:val="00FA05AD"/>
    <w:rsid w:val="00FA3523"/>
    <w:rsid w:val="00FA443A"/>
    <w:rsid w:val="00FA47FD"/>
    <w:rsid w:val="00FA4C3C"/>
    <w:rsid w:val="00FB4543"/>
    <w:rsid w:val="00FB647B"/>
    <w:rsid w:val="00FB6583"/>
    <w:rsid w:val="00FB69BE"/>
    <w:rsid w:val="00FC0021"/>
    <w:rsid w:val="00FC1B4C"/>
    <w:rsid w:val="00FC2743"/>
    <w:rsid w:val="00FC3904"/>
    <w:rsid w:val="00FC3DAE"/>
    <w:rsid w:val="00FC52EE"/>
    <w:rsid w:val="00FC5735"/>
    <w:rsid w:val="00FC5EC6"/>
    <w:rsid w:val="00FC661A"/>
    <w:rsid w:val="00FC70C4"/>
    <w:rsid w:val="00FD5561"/>
    <w:rsid w:val="00FE3FCC"/>
    <w:rsid w:val="00FE7C8B"/>
    <w:rsid w:val="00FF4BA8"/>
    <w:rsid w:val="00FF59AD"/>
    <w:rsid w:val="00FF6938"/>
    <w:rsid w:val="07D60EE8"/>
    <w:rsid w:val="0C3C5EB7"/>
    <w:rsid w:val="0F552001"/>
    <w:rsid w:val="10202A07"/>
    <w:rsid w:val="137F1409"/>
    <w:rsid w:val="19B228F2"/>
    <w:rsid w:val="1E3F667B"/>
    <w:rsid w:val="1F0B237A"/>
    <w:rsid w:val="205471C3"/>
    <w:rsid w:val="20B63C38"/>
    <w:rsid w:val="21251A96"/>
    <w:rsid w:val="234052CE"/>
    <w:rsid w:val="27B32336"/>
    <w:rsid w:val="286F5EE4"/>
    <w:rsid w:val="29857009"/>
    <w:rsid w:val="2A1B0F3E"/>
    <w:rsid w:val="2AE6436F"/>
    <w:rsid w:val="2DD001F5"/>
    <w:rsid w:val="300140D2"/>
    <w:rsid w:val="314C5B13"/>
    <w:rsid w:val="31712D88"/>
    <w:rsid w:val="363A49AD"/>
    <w:rsid w:val="37D41EDA"/>
    <w:rsid w:val="39374D1B"/>
    <w:rsid w:val="3A792E96"/>
    <w:rsid w:val="3A7E4541"/>
    <w:rsid w:val="45F468BE"/>
    <w:rsid w:val="4A05407D"/>
    <w:rsid w:val="4CD145AF"/>
    <w:rsid w:val="57F352A3"/>
    <w:rsid w:val="58FF40B7"/>
    <w:rsid w:val="620A2365"/>
    <w:rsid w:val="6A7F5BB7"/>
    <w:rsid w:val="6B1538DA"/>
    <w:rsid w:val="6D822690"/>
    <w:rsid w:val="703F20D7"/>
    <w:rsid w:val="7CC72675"/>
    <w:rsid w:val="7CD723AD"/>
    <w:rsid w:val="7DA52627"/>
    <w:rsid w:val="7FC81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2A7E8F"/>
  <w15:docId w15:val="{F9393F8C-04DA-4E27-AB9F-61E45131F4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qFormat="1"/>
    <w:lsdException w:name="annotation text" w:semiHidden="1" w:unhideWhenUsed="1" w:qFormat="1"/>
    <w:lsdException w:name="header" w:uiPriority="0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0C2ED9"/>
    <w:pPr>
      <w:ind w:left="-425" w:firstLine="709"/>
      <w:jc w:val="both"/>
    </w:pPr>
    <w:rPr>
      <w:rFonts w:eastAsiaTheme="minorHAnsi" w:cstheme="minorBidi"/>
      <w:sz w:val="28"/>
      <w:szCs w:val="22"/>
      <w:lang w:val="ru-RU"/>
    </w:rPr>
  </w:style>
  <w:style w:type="paragraph" w:styleId="10">
    <w:name w:val="heading 1"/>
    <w:basedOn w:val="a1"/>
    <w:next w:val="a1"/>
    <w:link w:val="11"/>
    <w:uiPriority w:val="9"/>
    <w:qFormat/>
    <w:pPr>
      <w:keepNext/>
      <w:keepLines/>
      <w:spacing w:before="500" w:after="50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300"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footnote reference"/>
    <w:semiHidden/>
    <w:qFormat/>
    <w:rPr>
      <w:vertAlign w:val="superscript"/>
    </w:rPr>
  </w:style>
  <w:style w:type="character" w:styleId="a6">
    <w:name w:val="Emphasis"/>
    <w:basedOn w:val="a2"/>
    <w:qFormat/>
    <w:rPr>
      <w:i/>
      <w:iCs/>
    </w:rPr>
  </w:style>
  <w:style w:type="character" w:styleId="a7">
    <w:name w:val="Hyperlink"/>
    <w:basedOn w:val="a2"/>
    <w:uiPriority w:val="99"/>
    <w:unhideWhenUsed/>
    <w:qFormat/>
    <w:rPr>
      <w:color w:val="0000FF" w:themeColor="hyperlink"/>
      <w:u w:val="single"/>
    </w:rPr>
  </w:style>
  <w:style w:type="character" w:styleId="HTML">
    <w:name w:val="HTML Code"/>
    <w:basedOn w:val="a2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character" w:styleId="a8">
    <w:name w:val="Strong"/>
    <w:basedOn w:val="a2"/>
    <w:uiPriority w:val="22"/>
    <w:qFormat/>
    <w:rPr>
      <w:b/>
      <w:bCs/>
    </w:rPr>
  </w:style>
  <w:style w:type="paragraph" w:styleId="a9">
    <w:name w:val="Balloon Text"/>
    <w:basedOn w:val="a1"/>
    <w:link w:val="aa"/>
    <w:uiPriority w:val="99"/>
    <w:semiHidden/>
    <w:unhideWhenUsed/>
    <w:qFormat/>
    <w:rPr>
      <w:rFonts w:ascii="Tahoma" w:hAnsi="Tahoma" w:cs="Tahoma"/>
      <w:sz w:val="16"/>
      <w:szCs w:val="16"/>
    </w:rPr>
  </w:style>
  <w:style w:type="paragraph" w:styleId="ab">
    <w:name w:val="annotation text"/>
    <w:basedOn w:val="a1"/>
    <w:link w:val="ac"/>
    <w:uiPriority w:val="99"/>
    <w:semiHidden/>
    <w:unhideWhenUsed/>
    <w:qFormat/>
    <w:pPr>
      <w:jc w:val="left"/>
    </w:pPr>
  </w:style>
  <w:style w:type="paragraph" w:styleId="ad">
    <w:name w:val="footnote text"/>
    <w:basedOn w:val="a1"/>
    <w:link w:val="ae"/>
    <w:semiHidden/>
    <w:qFormat/>
    <w:pPr>
      <w:ind w:left="0" w:firstLine="0"/>
      <w:jc w:val="left"/>
    </w:pPr>
    <w:rPr>
      <w:rFonts w:eastAsia="Times New Roman" w:cs="Times New Roman"/>
      <w:sz w:val="20"/>
      <w:szCs w:val="20"/>
    </w:rPr>
  </w:style>
  <w:style w:type="paragraph" w:styleId="af">
    <w:name w:val="header"/>
    <w:basedOn w:val="a1"/>
    <w:link w:val="af0"/>
    <w:unhideWhenUsed/>
    <w:qFormat/>
    <w:pPr>
      <w:tabs>
        <w:tab w:val="center" w:pos="4677"/>
        <w:tab w:val="right" w:pos="9355"/>
      </w:tabs>
    </w:pPr>
  </w:style>
  <w:style w:type="paragraph" w:styleId="af1">
    <w:name w:val="Body Text"/>
    <w:basedOn w:val="a1"/>
    <w:link w:val="af2"/>
    <w:qFormat/>
    <w:pPr>
      <w:ind w:left="0" w:firstLine="0"/>
      <w:jc w:val="left"/>
    </w:pPr>
    <w:rPr>
      <w:rFonts w:eastAsia="Times New Roman" w:cs="Times New Roman"/>
      <w:sz w:val="20"/>
      <w:szCs w:val="20"/>
      <w:lang w:eastAsia="ru-RU"/>
    </w:rPr>
  </w:style>
  <w:style w:type="paragraph" w:styleId="12">
    <w:name w:val="toc 1"/>
    <w:basedOn w:val="a1"/>
    <w:next w:val="a1"/>
    <w:autoRedefine/>
    <w:uiPriority w:val="39"/>
    <w:unhideWhenUsed/>
    <w:qFormat/>
    <w:rsid w:val="002F3795"/>
    <w:pPr>
      <w:tabs>
        <w:tab w:val="left" w:pos="142"/>
        <w:tab w:val="right" w:leader="dot" w:pos="9498"/>
      </w:tabs>
      <w:ind w:left="0" w:firstLine="0"/>
    </w:pPr>
  </w:style>
  <w:style w:type="paragraph" w:styleId="31">
    <w:name w:val="toc 3"/>
    <w:basedOn w:val="a1"/>
    <w:next w:val="a1"/>
    <w:autoRedefine/>
    <w:uiPriority w:val="39"/>
    <w:unhideWhenUsed/>
    <w:qFormat/>
    <w:pPr>
      <w:spacing w:after="100"/>
      <w:ind w:left="440"/>
    </w:pPr>
  </w:style>
  <w:style w:type="paragraph" w:styleId="21">
    <w:name w:val="toc 2"/>
    <w:basedOn w:val="a1"/>
    <w:next w:val="a1"/>
    <w:autoRedefine/>
    <w:uiPriority w:val="39"/>
    <w:unhideWhenUsed/>
    <w:qFormat/>
    <w:pPr>
      <w:tabs>
        <w:tab w:val="right" w:leader="dot" w:pos="9639"/>
      </w:tabs>
      <w:ind w:left="0" w:firstLine="0"/>
    </w:pPr>
  </w:style>
  <w:style w:type="paragraph" w:styleId="af3">
    <w:name w:val="footer"/>
    <w:basedOn w:val="a1"/>
    <w:link w:val="af4"/>
    <w:uiPriority w:val="99"/>
    <w:unhideWhenUsed/>
    <w:qFormat/>
    <w:pPr>
      <w:tabs>
        <w:tab w:val="center" w:pos="4677"/>
        <w:tab w:val="right" w:pos="9355"/>
      </w:tabs>
    </w:pPr>
  </w:style>
  <w:style w:type="paragraph" w:styleId="af5">
    <w:name w:val="Normal (Web)"/>
    <w:basedOn w:val="a1"/>
    <w:uiPriority w:val="99"/>
    <w:unhideWhenUsed/>
    <w:qFormat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table" w:styleId="af6">
    <w:name w:val="Table Grid"/>
    <w:basedOn w:val="a3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0">
    <w:name w:val="Верхний колонтитул Знак"/>
    <w:basedOn w:val="a2"/>
    <w:link w:val="af"/>
    <w:qFormat/>
  </w:style>
  <w:style w:type="character" w:customStyle="1" w:styleId="af4">
    <w:name w:val="Нижний колонтитул Знак"/>
    <w:basedOn w:val="a2"/>
    <w:link w:val="af3"/>
    <w:uiPriority w:val="99"/>
    <w:qFormat/>
  </w:style>
  <w:style w:type="paragraph" w:styleId="af7">
    <w:name w:val="No Spacing"/>
    <w:basedOn w:val="a1"/>
    <w:uiPriority w:val="1"/>
    <w:qFormat/>
    <w:rPr>
      <w:rFonts w:ascii="Calibri" w:eastAsia="Times New Roman" w:hAnsi="Calibri" w:cs="Times New Roman"/>
      <w:sz w:val="22"/>
      <w:lang w:eastAsia="ru-RU"/>
    </w:rPr>
  </w:style>
  <w:style w:type="paragraph" w:customStyle="1" w:styleId="af8">
    <w:name w:val="РамкаНадписи"/>
    <w:basedOn w:val="a1"/>
    <w:qFormat/>
    <w:pPr>
      <w:jc w:val="center"/>
    </w:pPr>
    <w:rPr>
      <w:rFonts w:ascii="ISOCPEUR" w:eastAsia="Batang" w:hAnsi="ISOCPEUR" w:cs="Times New Roman"/>
      <w:i/>
      <w:sz w:val="16"/>
      <w:szCs w:val="24"/>
      <w:lang w:eastAsia="ru-RU"/>
    </w:rPr>
  </w:style>
  <w:style w:type="character" w:customStyle="1" w:styleId="11">
    <w:name w:val="Заголовок 1 Знак"/>
    <w:basedOn w:val="a2"/>
    <w:link w:val="10"/>
    <w:uiPriority w:val="9"/>
    <w:qFormat/>
    <w:rPr>
      <w:rFonts w:ascii="Times New Roman" w:eastAsiaTheme="majorEastAsia" w:hAnsi="Times New Roman" w:cstheme="majorBidi"/>
      <w:b/>
      <w:bCs/>
      <w:sz w:val="32"/>
      <w:szCs w:val="28"/>
    </w:rPr>
  </w:style>
  <w:style w:type="paragraph" w:customStyle="1" w:styleId="13">
    <w:name w:val="Заголовок оглавления1"/>
    <w:basedOn w:val="10"/>
    <w:next w:val="a1"/>
    <w:uiPriority w:val="39"/>
    <w:unhideWhenUsed/>
    <w:qFormat/>
    <w:pPr>
      <w:outlineLvl w:val="9"/>
    </w:pPr>
    <w:rPr>
      <w:lang w:eastAsia="ru-RU"/>
    </w:rPr>
  </w:style>
  <w:style w:type="character" w:customStyle="1" w:styleId="aa">
    <w:name w:val="Текст выноски Знак"/>
    <w:basedOn w:val="a2"/>
    <w:link w:val="a9"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2"/>
    <w:link w:val="2"/>
    <w:uiPriority w:val="9"/>
    <w:qFormat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30">
    <w:name w:val="Заголовок 3 Знак"/>
    <w:basedOn w:val="a2"/>
    <w:link w:val="3"/>
    <w:uiPriority w:val="9"/>
    <w:qFormat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f9">
    <w:name w:val="List Paragraph"/>
    <w:basedOn w:val="a1"/>
    <w:link w:val="afa"/>
    <w:uiPriority w:val="34"/>
    <w:qFormat/>
    <w:pPr>
      <w:ind w:left="720"/>
      <w:contextualSpacing/>
    </w:pPr>
  </w:style>
  <w:style w:type="character" w:customStyle="1" w:styleId="afb">
    <w:name w:val="ОсновнойТекстГост Знак"/>
    <w:basedOn w:val="a2"/>
    <w:link w:val="afc"/>
    <w:qFormat/>
    <w:locked/>
    <w:rPr>
      <w:rFonts w:ascii="Times New Roman" w:hAnsi="Times New Roman" w:cs="Times New Roman"/>
      <w:sz w:val="28"/>
      <w:lang w:val="en-US"/>
    </w:rPr>
  </w:style>
  <w:style w:type="paragraph" w:customStyle="1" w:styleId="afc">
    <w:name w:val="ОсновнойТекстГост"/>
    <w:link w:val="afb"/>
    <w:qFormat/>
    <w:pPr>
      <w:ind w:left="-426" w:firstLine="710"/>
      <w:jc w:val="both"/>
    </w:pPr>
    <w:rPr>
      <w:rFonts w:eastAsiaTheme="minorHAnsi"/>
      <w:sz w:val="28"/>
      <w:szCs w:val="22"/>
    </w:rPr>
  </w:style>
  <w:style w:type="paragraph" w:customStyle="1" w:styleId="a">
    <w:name w:val="ПеречислениеГост"/>
    <w:basedOn w:val="afc"/>
    <w:autoRedefine/>
    <w:qFormat/>
    <w:pPr>
      <w:numPr>
        <w:numId w:val="1"/>
      </w:numPr>
      <w:tabs>
        <w:tab w:val="left" w:pos="851"/>
      </w:tabs>
      <w:ind w:left="-284" w:firstLine="851"/>
    </w:pPr>
  </w:style>
  <w:style w:type="character" w:customStyle="1" w:styleId="afd">
    <w:name w:val="ПеречислениеГостт Знак"/>
    <w:basedOn w:val="a2"/>
    <w:link w:val="afe"/>
    <w:qFormat/>
    <w:locked/>
    <w:rPr>
      <w:rFonts w:ascii="Times New Roman" w:hAnsi="Times New Roman" w:cs="Times New Roman"/>
      <w:sz w:val="28"/>
      <w:lang w:val="en-US"/>
    </w:rPr>
  </w:style>
  <w:style w:type="paragraph" w:customStyle="1" w:styleId="afe">
    <w:name w:val="ПеречислениеГостт"/>
    <w:basedOn w:val="a"/>
    <w:link w:val="afd"/>
    <w:qFormat/>
    <w:pPr>
      <w:ind w:left="-426" w:firstLine="710"/>
    </w:pPr>
  </w:style>
  <w:style w:type="paragraph" w:customStyle="1" w:styleId="font-exo">
    <w:name w:val="font-exo"/>
    <w:basedOn w:val="a1"/>
    <w:qFormat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customStyle="1" w:styleId="50">
    <w:name w:val="Заголовок 5 Знак"/>
    <w:basedOn w:val="a2"/>
    <w:link w:val="5"/>
    <w:uiPriority w:val="9"/>
    <w:semiHidden/>
    <w:qFormat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mobile-h">
    <w:name w:val="mobile-h"/>
    <w:basedOn w:val="a2"/>
    <w:qFormat/>
  </w:style>
  <w:style w:type="paragraph" w:customStyle="1" w:styleId="aff">
    <w:name w:val="стандарт"/>
    <w:basedOn w:val="a1"/>
    <w:link w:val="aff0"/>
    <w:qFormat/>
    <w:pPr>
      <w:spacing w:after="160"/>
      <w:ind w:left="142" w:right="284" w:firstLine="851"/>
    </w:pPr>
  </w:style>
  <w:style w:type="character" w:customStyle="1" w:styleId="aff0">
    <w:name w:val="стандарт Знак"/>
    <w:basedOn w:val="a2"/>
    <w:link w:val="aff"/>
    <w:qFormat/>
    <w:rPr>
      <w:rFonts w:ascii="Times New Roman" w:hAnsi="Times New Roman"/>
      <w:sz w:val="28"/>
    </w:rPr>
  </w:style>
  <w:style w:type="character" w:styleId="aff1">
    <w:name w:val="Placeholder Text"/>
    <w:basedOn w:val="a2"/>
    <w:uiPriority w:val="99"/>
    <w:semiHidden/>
    <w:qFormat/>
    <w:rPr>
      <w:color w:val="808080"/>
    </w:rPr>
  </w:style>
  <w:style w:type="character" w:customStyle="1" w:styleId="cite-bracket">
    <w:name w:val="cite-bracket"/>
    <w:basedOn w:val="a2"/>
    <w:qFormat/>
  </w:style>
  <w:style w:type="paragraph" w:customStyle="1" w:styleId="14">
    <w:name w:val="Рецензия1"/>
    <w:hidden/>
    <w:uiPriority w:val="99"/>
    <w:semiHidden/>
    <w:qFormat/>
    <w:rPr>
      <w:rFonts w:eastAsiaTheme="minorHAnsi" w:cstheme="minorBidi"/>
      <w:sz w:val="28"/>
      <w:szCs w:val="22"/>
      <w:lang w:val="ru-RU"/>
    </w:rPr>
  </w:style>
  <w:style w:type="character" w:customStyle="1" w:styleId="af2">
    <w:name w:val="Основной текст Знак"/>
    <w:basedOn w:val="a2"/>
    <w:link w:val="af1"/>
    <w:qFormat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15">
    <w:name w:val="Стиль 1"/>
    <w:basedOn w:val="af1"/>
    <w:qFormat/>
    <w:pPr>
      <w:pBdr>
        <w:bottom w:val="single" w:sz="12" w:space="1" w:color="auto"/>
      </w:pBdr>
      <w:jc w:val="center"/>
    </w:pPr>
    <w:rPr>
      <w:rFonts w:ascii="GOST type A" w:hAnsi="GOST type A" w:cs="Calibri"/>
      <w:i/>
      <w:sz w:val="32"/>
      <w:szCs w:val="32"/>
    </w:rPr>
  </w:style>
  <w:style w:type="character" w:customStyle="1" w:styleId="ae">
    <w:name w:val="Текст сноски Знак"/>
    <w:basedOn w:val="a2"/>
    <w:link w:val="ad"/>
    <w:semiHidden/>
    <w:qFormat/>
    <w:rPr>
      <w:rFonts w:ascii="Times New Roman" w:eastAsia="Times New Roman" w:hAnsi="Times New Roman" w:cs="Times New Roman"/>
      <w:sz w:val="20"/>
      <w:szCs w:val="20"/>
    </w:rPr>
  </w:style>
  <w:style w:type="paragraph" w:customStyle="1" w:styleId="1">
    <w:name w:val="Подзаголовок 1"/>
    <w:basedOn w:val="af9"/>
    <w:link w:val="16"/>
    <w:qFormat/>
    <w:pPr>
      <w:numPr>
        <w:ilvl w:val="1"/>
        <w:numId w:val="2"/>
      </w:numPr>
      <w:spacing w:before="240" w:line="567" w:lineRule="auto"/>
      <w:ind w:left="-425" w:firstLine="709"/>
    </w:pPr>
    <w:rPr>
      <w:b/>
    </w:rPr>
  </w:style>
  <w:style w:type="character" w:customStyle="1" w:styleId="afa">
    <w:name w:val="Абзац списка Знак"/>
    <w:basedOn w:val="a2"/>
    <w:link w:val="af9"/>
    <w:uiPriority w:val="34"/>
    <w:qFormat/>
    <w:rPr>
      <w:rFonts w:ascii="Times New Roman" w:hAnsi="Times New Roman"/>
      <w:sz w:val="28"/>
    </w:rPr>
  </w:style>
  <w:style w:type="character" w:customStyle="1" w:styleId="16">
    <w:name w:val="Подзаголовок 1 Знак"/>
    <w:basedOn w:val="afa"/>
    <w:link w:val="1"/>
    <w:qFormat/>
    <w:rPr>
      <w:rFonts w:ascii="Times New Roman" w:hAnsi="Times New Roman"/>
      <w:b/>
      <w:sz w:val="28"/>
    </w:rPr>
  </w:style>
  <w:style w:type="paragraph" w:customStyle="1" w:styleId="a0">
    <w:name w:val="Перечисление"/>
    <w:basedOn w:val="af9"/>
    <w:qFormat/>
    <w:pPr>
      <w:numPr>
        <w:numId w:val="3"/>
      </w:numPr>
      <w:ind w:left="-426" w:right="140" w:firstLine="710"/>
    </w:pPr>
  </w:style>
  <w:style w:type="character" w:customStyle="1" w:styleId="ac">
    <w:name w:val="Текст примечания Знак"/>
    <w:basedOn w:val="a2"/>
    <w:link w:val="ab"/>
    <w:uiPriority w:val="99"/>
    <w:semiHidden/>
    <w:rsid w:val="00257C87"/>
    <w:rPr>
      <w:rFonts w:eastAsiaTheme="minorHAnsi" w:cstheme="minorBidi"/>
      <w:sz w:val="28"/>
      <w:szCs w:val="22"/>
      <w:lang w:val="ru-RU"/>
    </w:rPr>
  </w:style>
  <w:style w:type="character" w:customStyle="1" w:styleId="17">
    <w:name w:val="Неразрешенное упоминание1"/>
    <w:basedOn w:val="a2"/>
    <w:uiPriority w:val="99"/>
    <w:semiHidden/>
    <w:unhideWhenUsed/>
    <w:rsid w:val="0066732C"/>
    <w:rPr>
      <w:color w:val="605E5C"/>
      <w:shd w:val="clear" w:color="auto" w:fill="E1DFDD"/>
    </w:rPr>
  </w:style>
  <w:style w:type="character" w:styleId="aff2">
    <w:name w:val="FollowedHyperlink"/>
    <w:basedOn w:val="a2"/>
    <w:uiPriority w:val="99"/>
    <w:semiHidden/>
    <w:unhideWhenUsed/>
    <w:rsid w:val="0066732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782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5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13.png"/><Relationship Id="rId21" Type="http://schemas.openxmlformats.org/officeDocument/2006/relationships/image" Target="media/image6.png"/><Relationship Id="rId34" Type="http://schemas.openxmlformats.org/officeDocument/2006/relationships/hyperlink" Target="https://cheatsheetseries.owasp.org/cheatsheets/Authorization_Cheat_Sheet.html" TargetMode="External"/><Relationship Id="rId42" Type="http://schemas.openxmlformats.org/officeDocument/2006/relationships/hyperlink" Target="mailto:artem@gmail.com" TargetMode="External"/><Relationship Id="rId47" Type="http://schemas.openxmlformats.org/officeDocument/2006/relationships/image" Target="media/image19.png"/><Relationship Id="rId50" Type="http://schemas.openxmlformats.org/officeDocument/2006/relationships/image" Target="media/image22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9" Type="http://schemas.openxmlformats.org/officeDocument/2006/relationships/hyperlink" Target="https://www.typescriptlang.org/docs/" TargetMode="External"/><Relationship Id="rId11" Type="http://schemas.openxmlformats.org/officeDocument/2006/relationships/header" Target="header2.xml"/><Relationship Id="rId24" Type="http://schemas.openxmlformats.org/officeDocument/2006/relationships/image" Target="media/image9.png"/><Relationship Id="rId32" Type="http://schemas.openxmlformats.org/officeDocument/2006/relationships/hyperlink" Target="https://learn.microsoft.com/en-us/azure/architecture/best-practices/api-design" TargetMode="External"/><Relationship Id="rId37" Type="http://schemas.openxmlformats.org/officeDocument/2006/relationships/footer" Target="footer4.xml"/><Relationship Id="rId40" Type="http://schemas.openxmlformats.org/officeDocument/2006/relationships/image" Target="media/image14.jpeg"/><Relationship Id="rId45" Type="http://schemas.openxmlformats.org/officeDocument/2006/relationships/image" Target="media/image17.png"/><Relationship Id="rId53" Type="http://schemas.openxmlformats.org/officeDocument/2006/relationships/image" Target="media/image25.png"/><Relationship Id="rId5" Type="http://schemas.openxmlformats.org/officeDocument/2006/relationships/settings" Target="settings.xml"/><Relationship Id="rId19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header" Target="header4.xml"/><Relationship Id="rId22" Type="http://schemas.openxmlformats.org/officeDocument/2006/relationships/image" Target="media/image7.png"/><Relationship Id="rId27" Type="http://schemas.openxmlformats.org/officeDocument/2006/relationships/hyperlink" Target="https://docs.nestjs.com/" TargetMode="External"/><Relationship Id="rId30" Type="http://schemas.openxmlformats.org/officeDocument/2006/relationships/hyperlink" Target="https://developer.mozilla.org/ru/docs/Web/JavaScript" TargetMode="External"/><Relationship Id="rId35" Type="http://schemas.openxmlformats.org/officeDocument/2006/relationships/hyperlink" Target="https://www.prisma.io/docs/orm/prisma-client" TargetMode="External"/><Relationship Id="rId43" Type="http://schemas.openxmlformats.org/officeDocument/2006/relationships/image" Target="media/image15.png"/><Relationship Id="rId48" Type="http://schemas.openxmlformats.org/officeDocument/2006/relationships/image" Target="media/image20.png"/><Relationship Id="rId56" Type="http://schemas.openxmlformats.org/officeDocument/2006/relationships/glossaryDocument" Target="glossary/document.xml"/><Relationship Id="rId8" Type="http://schemas.openxmlformats.org/officeDocument/2006/relationships/endnotes" Target="endnotes.xml"/><Relationship Id="rId51" Type="http://schemas.openxmlformats.org/officeDocument/2006/relationships/image" Target="media/image23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hyperlink" Target="https://auth0.com/docs/secure/tokens%20-%2022.09.2025" TargetMode="External"/><Relationship Id="rId38" Type="http://schemas.openxmlformats.org/officeDocument/2006/relationships/image" Target="media/image12.png"/><Relationship Id="rId46" Type="http://schemas.openxmlformats.org/officeDocument/2006/relationships/image" Target="media/image18.png"/><Relationship Id="rId20" Type="http://schemas.openxmlformats.org/officeDocument/2006/relationships/image" Target="media/image5.png"/><Relationship Id="rId41" Type="http://schemas.openxmlformats.org/officeDocument/2006/relationships/hyperlink" Target="mailto:nikita@gmail.com" TargetMode="External"/><Relationship Id="rId54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8.png"/><Relationship Id="rId28" Type="http://schemas.openxmlformats.org/officeDocument/2006/relationships/hyperlink" Target="https://www.prisma.io/docs%20-%2016.01.2025" TargetMode="External"/><Relationship Id="rId36" Type="http://schemas.openxmlformats.org/officeDocument/2006/relationships/header" Target="header5.xml"/><Relationship Id="rId49" Type="http://schemas.openxmlformats.org/officeDocument/2006/relationships/image" Target="media/image21.png"/><Relationship Id="rId57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hyperlink" Target="https://developer.mozilla.org/ru/docs/Web/API/WebSocket" TargetMode="External"/><Relationship Id="rId44" Type="http://schemas.openxmlformats.org/officeDocument/2006/relationships/image" Target="media/image16.png"/><Relationship Id="rId52" Type="http://schemas.openxmlformats.org/officeDocument/2006/relationships/image" Target="media/image2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2D9C4C684D334C9594243B6B1386CCA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7DFDA0E-99B8-42C3-B7CB-AADCE409D6BE}"/>
      </w:docPartPr>
      <w:docPartBody>
        <w:p w:rsidR="00C34684" w:rsidRDefault="00C34684" w:rsidP="00C34684">
          <w:pPr>
            <w:pStyle w:val="2D9C4C684D334C9594243B6B1386CCA9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FE076D1363C34587AAD4346CAD43D63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9A65B14-D239-48EA-9582-AC456227EC7A}"/>
      </w:docPartPr>
      <w:docPartBody>
        <w:p w:rsidR="00B02E67" w:rsidRDefault="0065772B" w:rsidP="0065772B">
          <w:pPr>
            <w:pStyle w:val="FE076D1363C34587AAD4346CAD43D637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8529A44190D84FFFBF45068C64322DF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D978628-0EC1-45CE-A565-C3191E7DAE9E}"/>
      </w:docPartPr>
      <w:docPartBody>
        <w:p w:rsidR="00B02E67" w:rsidRDefault="0065772B" w:rsidP="0065772B">
          <w:pPr>
            <w:pStyle w:val="8529A44190D84FFFBF45068C64322DF8"/>
          </w:pPr>
          <w:r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F047D" w:rsidRDefault="002F047D">
      <w:pPr>
        <w:spacing w:line="240" w:lineRule="auto"/>
      </w:pPr>
      <w:r>
        <w:separator/>
      </w:r>
    </w:p>
  </w:endnote>
  <w:endnote w:type="continuationSeparator" w:id="0">
    <w:p w:rsidR="002F047D" w:rsidRDefault="002F047D"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00"/>
    <w:family w:val="swiss"/>
    <w:pitch w:val="default"/>
    <w:sig w:usb0="00000000" w:usb1="00000000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OST type A"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F047D" w:rsidRDefault="002F047D">
      <w:pPr>
        <w:spacing w:after="0"/>
      </w:pPr>
      <w:r>
        <w:separator/>
      </w:r>
    </w:p>
  </w:footnote>
  <w:footnote w:type="continuationSeparator" w:id="0">
    <w:p w:rsidR="002F047D" w:rsidRDefault="002F047D">
      <w:pPr>
        <w:spacing w:after="0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7AB4"/>
    <w:rsid w:val="00002865"/>
    <w:rsid w:val="00011B05"/>
    <w:rsid w:val="000625EE"/>
    <w:rsid w:val="00063C25"/>
    <w:rsid w:val="000E16F2"/>
    <w:rsid w:val="000F11A9"/>
    <w:rsid w:val="000F6957"/>
    <w:rsid w:val="0017765F"/>
    <w:rsid w:val="002240B3"/>
    <w:rsid w:val="00247EE2"/>
    <w:rsid w:val="00251E9A"/>
    <w:rsid w:val="002947C2"/>
    <w:rsid w:val="002B436F"/>
    <w:rsid w:val="002B71E2"/>
    <w:rsid w:val="002D7A0B"/>
    <w:rsid w:val="002F047D"/>
    <w:rsid w:val="0033612A"/>
    <w:rsid w:val="00366BEC"/>
    <w:rsid w:val="003A3062"/>
    <w:rsid w:val="003B362D"/>
    <w:rsid w:val="003C2C3F"/>
    <w:rsid w:val="003D0D34"/>
    <w:rsid w:val="003E37FA"/>
    <w:rsid w:val="00402D48"/>
    <w:rsid w:val="00416154"/>
    <w:rsid w:val="004272D0"/>
    <w:rsid w:val="0045567B"/>
    <w:rsid w:val="00460F37"/>
    <w:rsid w:val="00487E34"/>
    <w:rsid w:val="00490A6D"/>
    <w:rsid w:val="00495F89"/>
    <w:rsid w:val="004A408E"/>
    <w:rsid w:val="005469D4"/>
    <w:rsid w:val="005578F9"/>
    <w:rsid w:val="005811E6"/>
    <w:rsid w:val="005866AC"/>
    <w:rsid w:val="00611D8E"/>
    <w:rsid w:val="00621900"/>
    <w:rsid w:val="00657031"/>
    <w:rsid w:val="0065772B"/>
    <w:rsid w:val="00694B25"/>
    <w:rsid w:val="006A4E9B"/>
    <w:rsid w:val="006A6B2B"/>
    <w:rsid w:val="006F7BCC"/>
    <w:rsid w:val="00717AC2"/>
    <w:rsid w:val="00726EAC"/>
    <w:rsid w:val="007A0B3F"/>
    <w:rsid w:val="007B47D2"/>
    <w:rsid w:val="00803B41"/>
    <w:rsid w:val="00824B19"/>
    <w:rsid w:val="008339D3"/>
    <w:rsid w:val="0088671A"/>
    <w:rsid w:val="008F78FC"/>
    <w:rsid w:val="00914EF9"/>
    <w:rsid w:val="009E592B"/>
    <w:rsid w:val="00A94CFC"/>
    <w:rsid w:val="00AF0528"/>
    <w:rsid w:val="00B02E67"/>
    <w:rsid w:val="00B054D0"/>
    <w:rsid w:val="00BD7AB4"/>
    <w:rsid w:val="00BE5284"/>
    <w:rsid w:val="00BF4550"/>
    <w:rsid w:val="00C1736A"/>
    <w:rsid w:val="00C34684"/>
    <w:rsid w:val="00C638F2"/>
    <w:rsid w:val="00C65C5F"/>
    <w:rsid w:val="00CC298B"/>
    <w:rsid w:val="00D103E5"/>
    <w:rsid w:val="00D40681"/>
    <w:rsid w:val="00D5314F"/>
    <w:rsid w:val="00D85356"/>
    <w:rsid w:val="00DA555F"/>
    <w:rsid w:val="00DD77FB"/>
    <w:rsid w:val="00E1515A"/>
    <w:rsid w:val="00E27B63"/>
    <w:rsid w:val="00E61C84"/>
    <w:rsid w:val="00EC0C66"/>
    <w:rsid w:val="00F175AE"/>
    <w:rsid w:val="00F72454"/>
    <w:rsid w:val="00FA774F"/>
    <w:rsid w:val="00FE0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0" w:line="259" w:lineRule="auto"/>
    </w:pPr>
    <w:rPr>
      <w:sz w:val="22"/>
      <w:szCs w:val="22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2B71E2"/>
  </w:style>
  <w:style w:type="paragraph" w:customStyle="1" w:styleId="2D9C4C684D334C9594243B6B1386CCA9">
    <w:name w:val="2D9C4C684D334C9594243B6B1386CCA9"/>
    <w:rsid w:val="00C34684"/>
    <w:pPr>
      <w:spacing w:after="160" w:line="259" w:lineRule="auto"/>
    </w:pPr>
    <w:rPr>
      <w:sz w:val="22"/>
      <w:szCs w:val="22"/>
    </w:rPr>
  </w:style>
  <w:style w:type="paragraph" w:customStyle="1" w:styleId="FE076D1363C34587AAD4346CAD43D637">
    <w:name w:val="FE076D1363C34587AAD4346CAD43D637"/>
    <w:rsid w:val="0065772B"/>
    <w:pPr>
      <w:spacing w:after="160" w:line="278" w:lineRule="auto"/>
    </w:pPr>
    <w:rPr>
      <w:kern w:val="2"/>
      <w:sz w:val="24"/>
      <w:szCs w:val="24"/>
      <w:lang w:val="ru-RU" w:eastAsia="ru-RU"/>
      <w14:ligatures w14:val="standardContextual"/>
    </w:rPr>
  </w:style>
  <w:style w:type="paragraph" w:customStyle="1" w:styleId="8529A44190D84FFFBF45068C64322DF8">
    <w:name w:val="8529A44190D84FFFBF45068C64322DF8"/>
    <w:rsid w:val="0065772B"/>
    <w:pPr>
      <w:spacing w:after="160" w:line="278" w:lineRule="auto"/>
    </w:pPr>
    <w:rPr>
      <w:kern w:val="2"/>
      <w:sz w:val="24"/>
      <w:szCs w:val="24"/>
      <w:lang w:val="ru-RU" w:eastAsia="ru-RU"/>
      <w14:ligatures w14:val="standardContextual"/>
    </w:rPr>
  </w:style>
  <w:style w:type="paragraph" w:customStyle="1" w:styleId="140E7BA533C54C31BC5413AE35D567E8">
    <w:name w:val="140E7BA533C54C31BC5413AE35D567E8"/>
    <w:rsid w:val="002B71E2"/>
    <w:pPr>
      <w:spacing w:after="160" w:line="259" w:lineRule="auto"/>
    </w:pPr>
    <w:rPr>
      <w:sz w:val="22"/>
      <w:szCs w:val="22"/>
    </w:rPr>
  </w:style>
  <w:style w:type="paragraph" w:customStyle="1" w:styleId="B12ECBB869E24E288D4EA5EFFF680014">
    <w:name w:val="B12ECBB869E24E288D4EA5EFFF680014"/>
    <w:rsid w:val="002B71E2"/>
    <w:pPr>
      <w:spacing w:after="160" w:line="259" w:lineRule="auto"/>
    </w:pPr>
    <w:rPr>
      <w:sz w:val="22"/>
      <w:szCs w:val="22"/>
    </w:rPr>
  </w:style>
  <w:style w:type="paragraph" w:customStyle="1" w:styleId="AED6B103EEA94EB5BEAA9A2B04A6BF17">
    <w:name w:val="AED6B103EEA94EB5BEAA9A2B04A6BF17"/>
    <w:rsid w:val="002B71E2"/>
    <w:pPr>
      <w:spacing w:after="160" w:line="259" w:lineRule="auto"/>
    </w:pPr>
    <w:rPr>
      <w:sz w:val="22"/>
      <w:szCs w:val="22"/>
    </w:rPr>
  </w:style>
  <w:style w:type="paragraph" w:customStyle="1" w:styleId="8FA7847E64BE44E4A73FA0013917747A">
    <w:name w:val="8FA7847E64BE44E4A73FA0013917747A"/>
    <w:rsid w:val="002B71E2"/>
    <w:pPr>
      <w:spacing w:after="160" w:line="259" w:lineRule="auto"/>
    </w:pPr>
    <w:rPr>
      <w:sz w:val="22"/>
      <w:szCs w:val="22"/>
    </w:rPr>
  </w:style>
  <w:style w:type="paragraph" w:customStyle="1" w:styleId="C74896A7D4B747FC8CCF8E95A363306B">
    <w:name w:val="C74896A7D4B747FC8CCF8E95A363306B"/>
    <w:rsid w:val="002B71E2"/>
    <w:pPr>
      <w:spacing w:after="160" w:line="259" w:lineRule="auto"/>
    </w:pPr>
    <w:rPr>
      <w:sz w:val="22"/>
      <w:szCs w:val="22"/>
    </w:rPr>
  </w:style>
  <w:style w:type="paragraph" w:customStyle="1" w:styleId="388E7FE1D5D74B6EBCA5455EA54D30AD">
    <w:name w:val="388E7FE1D5D74B6EBCA5455EA54D30AD"/>
    <w:rsid w:val="002B71E2"/>
    <w:pPr>
      <w:spacing w:after="160" w:line="259" w:lineRule="auto"/>
    </w:pPr>
    <w:rPr>
      <w:sz w:val="22"/>
      <w:szCs w:val="2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C0D604D-EF26-4252-86E0-F1C6E6BD88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40</Pages>
  <Words>6802</Words>
  <Characters>38772</Characters>
  <Application>Microsoft Office Word</Application>
  <DocSecurity>0</DocSecurity>
  <Lines>323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45484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Матракшин</dc:creator>
  <cp:keywords/>
  <dc:description/>
  <cp:lastModifiedBy>Артём Косырев</cp:lastModifiedBy>
  <cp:revision>3</cp:revision>
  <cp:lastPrinted>2025-09-28T13:45:00Z</cp:lastPrinted>
  <dcterms:created xsi:type="dcterms:W3CDTF">2025-09-28T13:45:00Z</dcterms:created>
  <dcterms:modified xsi:type="dcterms:W3CDTF">2025-09-28T13:45:00Z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1049-12.2.0.21546</vt:lpwstr>
  </property>
  <property fmtid="{D5CDD505-2E9C-101B-9397-08002B2CF9AE}" pid="3" name="ICV">
    <vt:lpwstr>9EF5C6B38D7443A2AC6A019E9DD6C3F5_13</vt:lpwstr>
  </property>
</Properties>
</file>